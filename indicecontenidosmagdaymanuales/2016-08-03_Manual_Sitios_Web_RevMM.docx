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3099974" w:displacedByCustomXml="next"/>
    <w:bookmarkStart w:id="1" w:name="_Toc453014414" w:displacedByCustomXml="next"/>
    <w:bookmarkStart w:id="2" w:name="_Toc453014377" w:displacedByCustomXml="next"/>
    <w:bookmarkStart w:id="3" w:name="_Toc452998377" w:displacedByCustomXml="next"/>
    <w:bookmarkStart w:id="4" w:name="_Toc454461280" w:displacedByCustomXml="next"/>
    <w:sdt>
      <w:sdtPr>
        <w:rPr>
          <w:rFonts w:asciiTheme="minorHAnsi" w:eastAsiaTheme="minorHAnsi" w:hAnsiTheme="minorHAnsi" w:cstheme="minorBidi"/>
          <w:b w:val="0"/>
          <w:color w:val="auto"/>
          <w:sz w:val="22"/>
          <w:szCs w:val="22"/>
        </w:rPr>
        <w:id w:val="1492904654"/>
        <w:docPartObj>
          <w:docPartGallery w:val="Cover Pages"/>
          <w:docPartUnique/>
        </w:docPartObj>
      </w:sdtPr>
      <w:sdtEndPr>
        <w:rPr>
          <w:rFonts w:ascii="Calibri Light" w:hAnsi="Calibri Light"/>
          <w:noProof/>
          <w:color w:val="000000"/>
          <w:sz w:val="36"/>
          <w:szCs w:val="56"/>
        </w:rPr>
      </w:sdtEndPr>
      <w:sdtContent>
        <w:p w:rsidR="00F754C7" w:rsidRDefault="00EA6496" w:rsidP="00650952">
          <w:pPr>
            <w:pStyle w:val="Ttulo2"/>
          </w:pPr>
          <w:r>
            <w:rPr>
              <w:rFonts w:ascii="Times New Roman" w:hAnsi="Times New Roman" w:cs="Times New Roman"/>
              <w:noProof/>
              <w:sz w:val="24"/>
              <w:szCs w:val="24"/>
              <w:lang w:eastAsia="es-BO"/>
            </w:rPr>
            <mc:AlternateContent>
              <mc:Choice Requires="wpg">
                <w:drawing>
                  <wp:anchor distT="0" distB="0" distL="114300" distR="114300" simplePos="0" relativeHeight="251661312" behindDoc="0" locked="0" layoutInCell="1" allowOverlap="1" wp14:anchorId="7F94EF68" wp14:editId="29459519">
                    <wp:simplePos x="0" y="0"/>
                    <wp:positionH relativeFrom="column">
                      <wp:posOffset>-857250</wp:posOffset>
                    </wp:positionH>
                    <wp:positionV relativeFrom="paragraph">
                      <wp:posOffset>-780415</wp:posOffset>
                    </wp:positionV>
                    <wp:extent cx="7134225" cy="8038464"/>
                    <wp:effectExtent l="0" t="0" r="0" b="1270"/>
                    <wp:wrapNone/>
                    <wp:docPr id="11" name="Grupo 11"/>
                    <wp:cNvGraphicFramePr/>
                    <a:graphic xmlns:a="http://schemas.openxmlformats.org/drawingml/2006/main">
                      <a:graphicData uri="http://schemas.microsoft.com/office/word/2010/wordprocessingGroup">
                        <wpg:wgp>
                          <wpg:cNvGrpSpPr/>
                          <wpg:grpSpPr>
                            <a:xfrm>
                              <a:off x="0" y="0"/>
                              <a:ext cx="7134225" cy="8038464"/>
                              <a:chOff x="0" y="157655"/>
                              <a:chExt cx="7134291" cy="8038902"/>
                            </a:xfrm>
                          </wpg:grpSpPr>
                          <wps:wsp>
                            <wps:cNvPr id="68" name="Cuadro de texto 387"/>
                            <wps:cNvSpPr txBox="1"/>
                            <wps:spPr>
                              <a:xfrm>
                                <a:off x="1371614" y="1056290"/>
                                <a:ext cx="5721403" cy="31497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B44" w:rsidRDefault="00D72B44" w:rsidP="00927334">
                                  <w:pPr>
                                    <w:jc w:val="right"/>
                                    <w:rPr>
                                      <w:rFonts w:asciiTheme="majorHAnsi" w:eastAsia="Gungsuh" w:hAnsiTheme="majorHAnsi" w:cs="Consolas"/>
                                      <w:color w:val="D9D9D9" w:themeColor="background1" w:themeShade="D9"/>
                                      <w:sz w:val="56"/>
                                      <w:szCs w:val="56"/>
                                    </w:rPr>
                                  </w:pPr>
                                  <w:r>
                                    <w:rPr>
                                      <w:rFonts w:asciiTheme="majorHAnsi" w:eastAsia="Gungsuh" w:hAnsiTheme="majorHAnsi" w:cs="Consolas"/>
                                      <w:color w:val="D9D9D9" w:themeColor="background1" w:themeShade="D9"/>
                                      <w:sz w:val="56"/>
                                      <w:szCs w:val="56"/>
                                    </w:rPr>
                                    <w:t>MANUAL DE LOS SITIOS WEB</w:t>
                                  </w:r>
                                </w:p>
                                <w:p w:rsidR="00D72B44" w:rsidRDefault="00D72B44" w:rsidP="00927334">
                                  <w:pPr>
                                    <w:jc w:val="right"/>
                                    <w:rPr>
                                      <w:rFonts w:asciiTheme="majorHAnsi" w:eastAsia="Gungsuh" w:hAnsiTheme="majorHAnsi" w:cs="Consolas"/>
                                      <w:color w:val="D9D9D9" w:themeColor="background1" w:themeShade="D9"/>
                                      <w:sz w:val="56"/>
                                      <w:szCs w:val="56"/>
                                    </w:rPr>
                                  </w:pPr>
                                  <w:hyperlink r:id="rId9" w:history="1">
                                    <w:r w:rsidRPr="00EB5FC4">
                                      <w:rPr>
                                        <w:rFonts w:asciiTheme="majorHAnsi" w:eastAsia="Gungsuh" w:hAnsiTheme="majorHAnsi" w:cs="Consolas"/>
                                        <w:color w:val="D9D9D9" w:themeColor="background1" w:themeShade="D9"/>
                                        <w:sz w:val="56"/>
                                        <w:szCs w:val="56"/>
                                      </w:rPr>
                                      <w:t>www.ciner.org</w:t>
                                    </w:r>
                                  </w:hyperlink>
                                </w:p>
                                <w:p w:rsidR="00D72B44" w:rsidRDefault="00D72B44" w:rsidP="00927334">
                                  <w:pPr>
                                    <w:jc w:val="right"/>
                                    <w:rPr>
                                      <w:rFonts w:asciiTheme="majorHAnsi" w:eastAsia="Gungsuh" w:hAnsiTheme="majorHAnsi" w:cs="Consolas"/>
                                      <w:color w:val="D9D9D9" w:themeColor="background1" w:themeShade="D9"/>
                                      <w:sz w:val="56"/>
                                      <w:szCs w:val="56"/>
                                    </w:rPr>
                                  </w:pPr>
                                  <w:r>
                                    <w:rPr>
                                      <w:rFonts w:asciiTheme="majorHAnsi" w:eastAsia="Gungsuh" w:hAnsiTheme="majorHAnsi" w:cs="Consolas"/>
                                      <w:color w:val="D9D9D9" w:themeColor="background1" w:themeShade="D9"/>
                                      <w:sz w:val="56"/>
                                      <w:szCs w:val="56"/>
                                    </w:rPr>
                                    <w:t>biblioteca.ciner.org</w:t>
                                  </w:r>
                                </w:p>
                                <w:p w:rsidR="00D72B44" w:rsidRPr="00927334" w:rsidRDefault="00D72B44" w:rsidP="00927334">
                                  <w:pPr>
                                    <w:jc w:val="right"/>
                                    <w:rPr>
                                      <w:rFonts w:asciiTheme="majorHAnsi" w:eastAsia="Gungsuh" w:hAnsiTheme="majorHAnsi" w:cs="Consolas"/>
                                      <w:color w:val="D9D9D9" w:themeColor="background1" w:themeShade="D9"/>
                                      <w:sz w:val="40"/>
                                      <w:szCs w:val="56"/>
                                    </w:rPr>
                                  </w:pPr>
                                  <w:r w:rsidRPr="00927334">
                                    <w:rPr>
                                      <w:rFonts w:asciiTheme="majorHAnsi" w:eastAsia="Gungsuh" w:hAnsiTheme="majorHAnsi" w:cs="Consolas"/>
                                      <w:color w:val="D9D9D9" w:themeColor="background1" w:themeShade="D9"/>
                                      <w:sz w:val="40"/>
                                      <w:szCs w:val="56"/>
                                    </w:rPr>
                                    <w:t xml:space="preserve">Para </w:t>
                                  </w:r>
                                  <w:r>
                                    <w:rPr>
                                      <w:rFonts w:asciiTheme="majorHAnsi" w:eastAsia="Gungsuh" w:hAnsiTheme="majorHAnsi" w:cs="Consolas"/>
                                      <w:color w:val="D9D9D9" w:themeColor="background1" w:themeShade="D9"/>
                                      <w:sz w:val="40"/>
                                      <w:szCs w:val="56"/>
                                    </w:rPr>
                                    <w:t>editores</w:t>
                                  </w:r>
                                  <w:r w:rsidRPr="00927334">
                                    <w:rPr>
                                      <w:rFonts w:asciiTheme="majorHAnsi" w:eastAsia="Gungsuh" w:hAnsiTheme="majorHAnsi" w:cs="Consolas"/>
                                      <w:color w:val="D9D9D9" w:themeColor="background1" w:themeShade="D9"/>
                                      <w:sz w:val="40"/>
                                      <w:szCs w:val="56"/>
                                    </w:rPr>
                                    <w:t xml:space="preserve"> y administradores</w:t>
                                  </w:r>
                                </w:p>
                                <w:p w:rsidR="00D72B44" w:rsidRDefault="00D72B44" w:rsidP="00927334">
                                  <w:pPr>
                                    <w:jc w:val="right"/>
                                    <w:rPr>
                                      <w:rFonts w:asciiTheme="majorHAnsi" w:eastAsia="Gungsuh" w:hAnsiTheme="majorHAnsi" w:cs="Consolas"/>
                                      <w:color w:val="D9D9D9" w:themeColor="background1" w:themeShade="D9"/>
                                      <w:sz w:val="56"/>
                                      <w:szCs w:val="56"/>
                                    </w:rPr>
                                  </w:pPr>
                                </w:p>
                                <w:p w:rsidR="00D72B44" w:rsidRPr="005B7C9A" w:rsidRDefault="00D72B44" w:rsidP="00927334">
                                  <w:pPr>
                                    <w:jc w:val="right"/>
                                    <w:rPr>
                                      <w:rFonts w:asciiTheme="majorHAnsi" w:eastAsia="Gungsuh" w:hAnsiTheme="majorHAnsi" w:cs="Consolas"/>
                                      <w:color w:val="D9D9D9" w:themeColor="background1" w:themeShade="D9"/>
                                      <w:sz w:val="56"/>
                                      <w:szCs w:val="56"/>
                                    </w:rPr>
                                  </w:pPr>
                                </w:p>
                                <w:p w:rsidR="00D72B44" w:rsidRPr="005B7C9A" w:rsidRDefault="00D72B44" w:rsidP="00F754C7">
                                  <w:pPr>
                                    <w:jc w:val="right"/>
                                    <w:rPr>
                                      <w:rFonts w:ascii="Britannic Bold" w:eastAsiaTheme="majorEastAsia" w:hAnsi="Britannic Bold" w:cstheme="majorBidi"/>
                                      <w:color w:val="8496B0" w:themeColor="text2" w:themeTint="99"/>
                                      <w:sz w:val="56"/>
                                      <w:szCs w:val="56"/>
                                    </w:rPr>
                                  </w:pPr>
                                </w:p>
                              </w:txbxContent>
                            </wps:txbx>
                            <wps:bodyPr rot="0" spcFirstLastPara="0" vert="horz" wrap="square" lIns="91440" tIns="182880" rIns="91440" bIns="91440" numCol="1" spcCol="0" rtlCol="0" fromWordArt="0" anchor="t" anchorCtr="0" forceAA="0" compatLnSpc="1">
                              <a:prstTxWarp prst="textNoShape">
                                <a:avLst/>
                              </a:prstTxWarp>
                              <a:noAutofit/>
                            </wps:bodyPr>
                          </wps:wsp>
                          <wpg:grpSp>
                            <wpg:cNvPr id="69" name="Grupo 69"/>
                            <wpg:cNvGrpSpPr/>
                            <wpg:grpSpPr>
                              <a:xfrm>
                                <a:off x="0" y="157655"/>
                                <a:ext cx="7134291" cy="8038902"/>
                                <a:chOff x="0" y="157655"/>
                                <a:chExt cx="7134291" cy="8038902"/>
                              </a:xfrm>
                            </wpg:grpSpPr>
                            <wpg:grpSp>
                              <wpg:cNvPr id="70" name="10 Grupo"/>
                              <wpg:cNvGrpSpPr/>
                              <wpg:grpSpPr>
                                <a:xfrm>
                                  <a:off x="0" y="157655"/>
                                  <a:ext cx="3592830" cy="7430136"/>
                                  <a:chOff x="0" y="157655"/>
                                  <a:chExt cx="3593196" cy="7430576"/>
                                </a:xfrm>
                              </wpg:grpSpPr>
                              <wps:wsp>
                                <wps:cNvPr id="76" name="2 Elipse"/>
                                <wps:cNvSpPr/>
                                <wps:spPr>
                                  <a:xfrm>
                                    <a:off x="1317356" y="4419689"/>
                                    <a:ext cx="2275840" cy="2296160"/>
                                  </a:xfrm>
                                  <a:prstGeom prst="ellipse">
                                    <a:avLst/>
                                  </a:prstGeom>
                                  <a:solidFill>
                                    <a:schemeClr val="accent6">
                                      <a:lumMod val="60000"/>
                                      <a:lumOff val="40000"/>
                                      <a:alpha val="2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4 Elipse"/>
                                <wps:cNvSpPr/>
                                <wps:spPr>
                                  <a:xfrm>
                                    <a:off x="1317356" y="2203431"/>
                                    <a:ext cx="1950720" cy="1930400"/>
                                  </a:xfrm>
                                  <a:prstGeom prst="ellipse">
                                    <a:avLst/>
                                  </a:prstGeom>
                                  <a:solidFill>
                                    <a:schemeClr val="accent3">
                                      <a:lumMod val="60000"/>
                                      <a:lumOff val="40000"/>
                                      <a:alpha val="4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5 Elipse"/>
                                <wps:cNvSpPr/>
                                <wps:spPr>
                                  <a:xfrm>
                                    <a:off x="402956" y="5861031"/>
                                    <a:ext cx="1747520" cy="1727200"/>
                                  </a:xfrm>
                                  <a:prstGeom prst="ellipse">
                                    <a:avLst/>
                                  </a:prstGeom>
                                  <a:solidFill>
                                    <a:schemeClr val="accent4">
                                      <a:lumMod val="60000"/>
                                      <a:lumOff val="40000"/>
                                      <a:alpha val="39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6 Elipse"/>
                                <wps:cNvSpPr/>
                                <wps:spPr>
                                  <a:xfrm>
                                    <a:off x="170481" y="3288312"/>
                                    <a:ext cx="2275840" cy="2336800"/>
                                  </a:xfrm>
                                  <a:prstGeom prst="ellipse">
                                    <a:avLst/>
                                  </a:prstGeom>
                                  <a:solidFill>
                                    <a:srgbClr val="FFFF66">
                                      <a:alpha val="2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7 Elipse"/>
                                <wps:cNvSpPr/>
                                <wps:spPr>
                                  <a:xfrm>
                                    <a:off x="0" y="157655"/>
                                    <a:ext cx="2682240" cy="2600960"/>
                                  </a:xfrm>
                                  <a:prstGeom prst="ellipse">
                                    <a:avLst/>
                                  </a:prstGeom>
                                  <a:solidFill>
                                    <a:srgbClr val="F11BC3">
                                      <a:alpha val="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2" name="Cuadro de texto 16"/>
                              <wps:cNvSpPr txBox="1"/>
                              <wps:spPr>
                                <a:xfrm>
                                  <a:off x="5105447" y="6825517"/>
                                  <a:ext cx="2028844" cy="1371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2B44" w:rsidRDefault="00D72B44" w:rsidP="00F754C7">
                                    <w:pPr>
                                      <w:jc w:val="right"/>
                                      <w:rPr>
                                        <w:b/>
                                        <w:color w:val="1F4E79" w:themeColor="accent1" w:themeShade="80"/>
                                      </w:rPr>
                                    </w:pPr>
                                  </w:p>
                                  <w:p w:rsidR="00D72B44" w:rsidRDefault="00D72B44" w:rsidP="00F754C7">
                                    <w:pPr>
                                      <w:jc w:val="right"/>
                                      <w:rPr>
                                        <w:b/>
                                        <w:color w:val="FFFFFF" w:themeColor="background1"/>
                                      </w:rPr>
                                    </w:pPr>
                                    <w:r>
                                      <w:rPr>
                                        <w:b/>
                                        <w:color w:val="FFFFFF" w:themeColor="background1"/>
                                      </w:rPr>
                                      <w:t>Junio 2016</w:t>
                                    </w:r>
                                    <w:r w:rsidRPr="005B7C9A">
                                      <w:rPr>
                                        <w:b/>
                                        <w:color w:val="FFFFFF" w:themeColor="background1"/>
                                      </w:rPr>
                                      <w:t xml:space="preserve"> </w:t>
                                    </w:r>
                                  </w:p>
                                  <w:p w:rsidR="00D72B44" w:rsidRDefault="00D72B44" w:rsidP="00315CFF">
                                    <w:pPr>
                                      <w:jc w:val="right"/>
                                      <w:rPr>
                                        <w:rStyle w:val="Hipervnculo"/>
                                        <w:b/>
                                        <w:color w:val="FFFFFF" w:themeColor="background1"/>
                                      </w:rPr>
                                    </w:pPr>
                                    <w:hyperlink r:id="rId10" w:history="1">
                                      <w:r w:rsidRPr="005B7C9A">
                                        <w:rPr>
                                          <w:rStyle w:val="Hipervnculo"/>
                                          <w:b/>
                                          <w:color w:val="FFFFFF" w:themeColor="background1"/>
                                        </w:rPr>
                                        <w:t>www.CINER.org</w:t>
                                      </w:r>
                                    </w:hyperlink>
                                  </w:p>
                                  <w:p w:rsidR="00D72B44" w:rsidRDefault="00D72B44" w:rsidP="00315CFF">
                                    <w:pPr>
                                      <w:jc w:val="right"/>
                                      <w:rPr>
                                        <w:rStyle w:val="Hipervnculo"/>
                                        <w:b/>
                                        <w:color w:val="FFFFFF" w:themeColor="background1"/>
                                      </w:rPr>
                                    </w:pPr>
                                    <w:r>
                                      <w:rPr>
                                        <w:rStyle w:val="Hipervnculo"/>
                                        <w:b/>
                                        <w:color w:val="FFFFFF" w:themeColor="background1"/>
                                      </w:rPr>
                                      <w:t xml:space="preserve">Magda </w:t>
                                    </w:r>
                                    <w:proofErr w:type="spellStart"/>
                                    <w:r>
                                      <w:rPr>
                                        <w:rStyle w:val="Hipervnculo"/>
                                        <w:b/>
                                        <w:color w:val="FFFFFF" w:themeColor="background1"/>
                                      </w:rPr>
                                      <w:t>Mazurek</w:t>
                                    </w:r>
                                    <w:proofErr w:type="spellEnd"/>
                                    <w:r>
                                      <w:rPr>
                                        <w:rStyle w:val="Hipervnculo"/>
                                        <w:b/>
                                        <w:color w:val="FFFFFF" w:themeColor="background1"/>
                                      </w:rPr>
                                      <w:t xml:space="preserve"> / Sergio Rivera</w:t>
                                    </w:r>
                                  </w:p>
                                  <w:p w:rsidR="00D72B44" w:rsidRDefault="00D72B44" w:rsidP="00315CFF">
                                    <w:pPr>
                                      <w:jc w:val="right"/>
                                      <w:rPr>
                                        <w:rStyle w:val="Hipervnculo"/>
                                        <w:b/>
                                        <w:color w:val="FFFFFF" w:themeColor="background1"/>
                                      </w:rPr>
                                    </w:pPr>
                                  </w:p>
                                  <w:p w:rsidR="00D72B44" w:rsidRPr="00315CFF" w:rsidRDefault="00D72B44" w:rsidP="00315CFF">
                                    <w:pPr>
                                      <w:jc w:val="right"/>
                                      <w:rPr>
                                        <w:b/>
                                        <w:color w:val="FFFFFF" w:themeColor="background1"/>
                                        <w:u w:val="single"/>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upo 11" o:spid="_x0000_s1026" style="position:absolute;left:0;text-align:left;margin-left:-67.5pt;margin-top:-61.45pt;width:561.75pt;height:632.95pt;z-index:251661312" coordorigin=",1576" coordsize="71342,80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">
                    <v:shapetype id="_x0000_t202" coordsize="21600,21600" o:spt="202" path="m,l,21600r21600,l21600,xe">
                      <v:stroke joinstyle="miter"/>
                      <v:path gradientshapeok="t" o:connecttype="rect"/>
                    </v:shapetype>
                    <v:shape id="Cuadro de texto 387" o:spid="_x0000_s1027" type="#_x0000_t202" style="position:absolute;left:13716;top:10562;width:57214;height:31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6DsAA&#10;AADbAAAADwAAAGRycy9kb3ducmV2LnhtbERPz2vCMBS+C/4P4Qm72XSjq6MaZRsUdrVTcLdn82zK&#10;mpfSZG3335vDYMeP7/fuMNtOjDT41rGCxyQFQVw73XKj4PRZrl9A+ICssXNMCn7Jw2G/XOyw0G7i&#10;I41VaEQMYV+gAhNCX0jpa0MWfeJ64sjd3GAxRDg0Ug84xXDbyac0zaXFlmODwZ7eDdXf1Y9V8IW1&#10;ec7O5WZ+u0jm6zWTWZUp9bCaX7cgAs3hX/zn/tAK8jg2fok/QO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h6DsAAAADbAAAADwAAAAAAAAAAAAAAAACYAgAAZHJzL2Rvd25y&#10;ZXYueG1sUEsFBgAAAAAEAAQA9QAAAIUDAAAAAA==&#10;" filled="f" stroked="f" strokeweight=".5pt">
                      <v:textbox inset=",14.4pt,,7.2pt">
                        <w:txbxContent>
                          <w:p w:rsidR="00D72B44" w:rsidRDefault="00D72B44" w:rsidP="00927334">
                            <w:pPr>
                              <w:jc w:val="right"/>
                              <w:rPr>
                                <w:rFonts w:asciiTheme="majorHAnsi" w:eastAsia="Gungsuh" w:hAnsiTheme="majorHAnsi" w:cs="Consolas"/>
                                <w:color w:val="D9D9D9" w:themeColor="background1" w:themeShade="D9"/>
                                <w:sz w:val="56"/>
                                <w:szCs w:val="56"/>
                              </w:rPr>
                            </w:pPr>
                            <w:r>
                              <w:rPr>
                                <w:rFonts w:asciiTheme="majorHAnsi" w:eastAsia="Gungsuh" w:hAnsiTheme="majorHAnsi" w:cs="Consolas"/>
                                <w:color w:val="D9D9D9" w:themeColor="background1" w:themeShade="D9"/>
                                <w:sz w:val="56"/>
                                <w:szCs w:val="56"/>
                              </w:rPr>
                              <w:t>MANUAL DE LOS SITIOS WEB</w:t>
                            </w:r>
                          </w:p>
                          <w:p w:rsidR="00D72B44" w:rsidRDefault="00D72B44" w:rsidP="00927334">
                            <w:pPr>
                              <w:jc w:val="right"/>
                              <w:rPr>
                                <w:rFonts w:asciiTheme="majorHAnsi" w:eastAsia="Gungsuh" w:hAnsiTheme="majorHAnsi" w:cs="Consolas"/>
                                <w:color w:val="D9D9D9" w:themeColor="background1" w:themeShade="D9"/>
                                <w:sz w:val="56"/>
                                <w:szCs w:val="56"/>
                              </w:rPr>
                            </w:pPr>
                            <w:hyperlink r:id="rId11" w:history="1">
                              <w:r w:rsidRPr="00EB5FC4">
                                <w:rPr>
                                  <w:rFonts w:asciiTheme="majorHAnsi" w:eastAsia="Gungsuh" w:hAnsiTheme="majorHAnsi" w:cs="Consolas"/>
                                  <w:color w:val="D9D9D9" w:themeColor="background1" w:themeShade="D9"/>
                                  <w:sz w:val="56"/>
                                  <w:szCs w:val="56"/>
                                </w:rPr>
                                <w:t>www.ciner.org</w:t>
                              </w:r>
                            </w:hyperlink>
                          </w:p>
                          <w:p w:rsidR="00D72B44" w:rsidRDefault="00D72B44" w:rsidP="00927334">
                            <w:pPr>
                              <w:jc w:val="right"/>
                              <w:rPr>
                                <w:rFonts w:asciiTheme="majorHAnsi" w:eastAsia="Gungsuh" w:hAnsiTheme="majorHAnsi" w:cs="Consolas"/>
                                <w:color w:val="D9D9D9" w:themeColor="background1" w:themeShade="D9"/>
                                <w:sz w:val="56"/>
                                <w:szCs w:val="56"/>
                              </w:rPr>
                            </w:pPr>
                            <w:r>
                              <w:rPr>
                                <w:rFonts w:asciiTheme="majorHAnsi" w:eastAsia="Gungsuh" w:hAnsiTheme="majorHAnsi" w:cs="Consolas"/>
                                <w:color w:val="D9D9D9" w:themeColor="background1" w:themeShade="D9"/>
                                <w:sz w:val="56"/>
                                <w:szCs w:val="56"/>
                              </w:rPr>
                              <w:t>biblioteca.ciner.org</w:t>
                            </w:r>
                          </w:p>
                          <w:p w:rsidR="00D72B44" w:rsidRPr="00927334" w:rsidRDefault="00D72B44" w:rsidP="00927334">
                            <w:pPr>
                              <w:jc w:val="right"/>
                              <w:rPr>
                                <w:rFonts w:asciiTheme="majorHAnsi" w:eastAsia="Gungsuh" w:hAnsiTheme="majorHAnsi" w:cs="Consolas"/>
                                <w:color w:val="D9D9D9" w:themeColor="background1" w:themeShade="D9"/>
                                <w:sz w:val="40"/>
                                <w:szCs w:val="56"/>
                              </w:rPr>
                            </w:pPr>
                            <w:r w:rsidRPr="00927334">
                              <w:rPr>
                                <w:rFonts w:asciiTheme="majorHAnsi" w:eastAsia="Gungsuh" w:hAnsiTheme="majorHAnsi" w:cs="Consolas"/>
                                <w:color w:val="D9D9D9" w:themeColor="background1" w:themeShade="D9"/>
                                <w:sz w:val="40"/>
                                <w:szCs w:val="56"/>
                              </w:rPr>
                              <w:t xml:space="preserve">Para </w:t>
                            </w:r>
                            <w:r>
                              <w:rPr>
                                <w:rFonts w:asciiTheme="majorHAnsi" w:eastAsia="Gungsuh" w:hAnsiTheme="majorHAnsi" w:cs="Consolas"/>
                                <w:color w:val="D9D9D9" w:themeColor="background1" w:themeShade="D9"/>
                                <w:sz w:val="40"/>
                                <w:szCs w:val="56"/>
                              </w:rPr>
                              <w:t>editores</w:t>
                            </w:r>
                            <w:r w:rsidRPr="00927334">
                              <w:rPr>
                                <w:rFonts w:asciiTheme="majorHAnsi" w:eastAsia="Gungsuh" w:hAnsiTheme="majorHAnsi" w:cs="Consolas"/>
                                <w:color w:val="D9D9D9" w:themeColor="background1" w:themeShade="D9"/>
                                <w:sz w:val="40"/>
                                <w:szCs w:val="56"/>
                              </w:rPr>
                              <w:t xml:space="preserve"> y administradores</w:t>
                            </w:r>
                          </w:p>
                          <w:p w:rsidR="00D72B44" w:rsidRDefault="00D72B44" w:rsidP="00927334">
                            <w:pPr>
                              <w:jc w:val="right"/>
                              <w:rPr>
                                <w:rFonts w:asciiTheme="majorHAnsi" w:eastAsia="Gungsuh" w:hAnsiTheme="majorHAnsi" w:cs="Consolas"/>
                                <w:color w:val="D9D9D9" w:themeColor="background1" w:themeShade="D9"/>
                                <w:sz w:val="56"/>
                                <w:szCs w:val="56"/>
                              </w:rPr>
                            </w:pPr>
                          </w:p>
                          <w:p w:rsidR="00D72B44" w:rsidRPr="005B7C9A" w:rsidRDefault="00D72B44" w:rsidP="00927334">
                            <w:pPr>
                              <w:jc w:val="right"/>
                              <w:rPr>
                                <w:rFonts w:asciiTheme="majorHAnsi" w:eastAsia="Gungsuh" w:hAnsiTheme="majorHAnsi" w:cs="Consolas"/>
                                <w:color w:val="D9D9D9" w:themeColor="background1" w:themeShade="D9"/>
                                <w:sz w:val="56"/>
                                <w:szCs w:val="56"/>
                              </w:rPr>
                            </w:pPr>
                          </w:p>
                          <w:p w:rsidR="00D72B44" w:rsidRPr="005B7C9A" w:rsidRDefault="00D72B44" w:rsidP="00F754C7">
                            <w:pPr>
                              <w:jc w:val="right"/>
                              <w:rPr>
                                <w:rFonts w:ascii="Britannic Bold" w:eastAsiaTheme="majorEastAsia" w:hAnsi="Britannic Bold" w:cstheme="majorBidi"/>
                                <w:color w:val="8496B0" w:themeColor="text2" w:themeTint="99"/>
                                <w:sz w:val="56"/>
                                <w:szCs w:val="56"/>
                              </w:rPr>
                            </w:pPr>
                          </w:p>
                        </w:txbxContent>
                      </v:textbox>
                    </v:shape>
                    <v:group id="Grupo 69" o:spid="_x0000_s1028" style="position:absolute;top:1576;width:71342;height:80389" coordorigin=",1576" coordsize="71342,8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10 Grupo" o:spid="_x0000_s1029" style="position:absolute;top:1576;width:35928;height:74301" coordorigin=",1576" coordsize="35931,74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oval id="2 Elipse" o:spid="_x0000_s1030" style="position:absolute;left:13173;top:44196;width:22758;height:22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GH8QA&#10;AADbAAAADwAAAGRycy9kb3ducmV2LnhtbESPQWvCQBSE7wX/w/KEXopu2oKR6CpSWmxPYgx4fWSf&#10;2WD2bdjdxvTfdwsFj8PMfMOst6PtxEA+tI4VPM8zEMS10y03CqrTx2wJIkRkjZ1jUvBDAbabycMa&#10;C+1ufKShjI1IEA4FKjAx9oWUoTZkMcxdT5y8i/MWY5K+kdrjLcFtJ1+ybCEttpwWDPb0Zqi+lt9W&#10;gd9X/vzUfw3lstoP7wf9avLxrNTjdNytQEQa4z383/7UCvIF/H1JP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jRh/EAAAA2wAAAA8AAAAAAAAAAAAAAAAAmAIAAGRycy9k&#10;b3ducmV2LnhtbFBLBQYAAAAABAAEAPUAAACJAwAAAAA=&#10;" fillcolor="#a8d08d [1945]" stroked="f" strokeweight="1pt">
                          <v:fill opacity="15163f"/>
                          <v:stroke joinstyle="miter"/>
                        </v:oval>
                        <v:oval id="4 Elipse" o:spid="_x0000_s1031" style="position:absolute;left:13173;top:22034;width:19507;height:193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MmcUA&#10;AADbAAAADwAAAGRycy9kb3ducmV2LnhtbESP3WoCMRSE7wu+QzhC72rWH7TdGkWLQgWxVKXXh81x&#10;d3Fzsmyixj69EQQvh5n5hhlPg6nEmRpXWlbQ7SQgiDOrS84V7HfLt3cQziNrrCyTgis5mE5aL2NM&#10;tb3wL523PhcRwi5FBYX3dSqlywoy6Dq2Jo7ewTYGfZRNLnWDlwg3lewlyVAaLDkuFFjTV0HZcXsy&#10;Cua9/4/FaRfW/bDaHFa8H/z99K1Sr+0w+wThKfhn+NH+1gpGI7h/iT9AT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IyZxQAAANsAAAAPAAAAAAAAAAAAAAAAAJgCAABkcnMv&#10;ZG93bnJldi54bWxQSwUGAAAAAAQABAD1AAAAigMAAAAA&#10;" fillcolor="#c9c9c9 [1942]" stroked="f" strokeweight="1pt">
                          <v:fill opacity="28270f"/>
                          <v:stroke joinstyle="miter"/>
                        </v:oval>
                        <v:oval id="5 Elipse" o:spid="_x0000_s1032" style="position:absolute;left:4029;top:58610;width:17475;height:17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669sEA&#10;AADbAAAADwAAAGRycy9kb3ducmV2LnhtbERPTYvCMBC9L/gfwgheFk0VrFKNIqKrsHiwCl6HZmyr&#10;zaQ02dr995uDsMfH+16uO1OJlhpXWlYwHkUgiDOrS84VXC/74RyE88gaK8uk4JccrFe9jyUm2r74&#10;TG3qcxFC2CWooPC+TqR0WUEG3cjWxIG728agD7DJpW7wFcJNJSdRFEuDJYeGAmvaFpQ90x+jID59&#10;fV7iaJriw++2j+/7rXPtQalBv9ssQHjq/L/47T5qBbMwNnwJP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OuvbBAAAA2wAAAA8AAAAAAAAAAAAAAAAAmAIAAGRycy9kb3du&#10;cmV2LnhtbFBLBQYAAAAABAAEAPUAAACGAwAAAAA=&#10;" fillcolor="#ffd966 [1943]" stroked="f" strokeweight="1pt">
                          <v:fill opacity="25443f"/>
                          <v:stroke joinstyle="miter"/>
                        </v:oval>
                        <v:oval id="6 Elipse" o:spid="_x0000_s1033" style="position:absolute;left:1704;top:32883;width:22759;height:23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4NMQA&#10;AADbAAAADwAAAGRycy9kb3ducmV2LnhtbESPQWvCQBSE70L/w/IK3nTTKqZNXUUKouAhaGzPr9nX&#10;JJh9G7Krif/eFQSPw8x8w8yXvanFhVpXWVbwNo5AEOdWV1woOGbr0QcI55E11pZJwZUcLBcvgzkm&#10;2na8p8vBFyJA2CWooPS+SaR0eUkG3dg2xMH7t61BH2RbSN1iF+Cmlu9RNJMGKw4LJTb0XVJ+OpyN&#10;Ah/jPq02WfozPfXpKtvFv5PuT6nha7/6AuGp98/wo73VCuJPuH8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HuDTEAAAA2wAAAA8AAAAAAAAAAAAAAAAAmAIAAGRycy9k&#10;b3ducmV2LnhtbFBLBQYAAAAABAAEAPUAAACJAwAAAAA=&#10;" fillcolor="#ff6" stroked="f" strokeweight="1pt">
                          <v:fill opacity="18247f"/>
                          <v:stroke joinstyle="miter"/>
                        </v:oval>
                        <v:oval id="7 Elipse" o:spid="_x0000_s1034" style="position:absolute;top:1576;width:26822;height:26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YsEA&#10;AADbAAAADwAAAGRycy9kb3ducmV2LnhtbERPu27CMBTdK/EP1kXq1jjtEIWAQS1VJYYuDY/5El/i&#10;0Pg6tV0If18PlRiPznuxGm0vLuRD51jBc5aDIG6c7rhVsNt+PJUgQkTW2DsmBTcKsFpOHhZYaXfl&#10;L7rUsRUphEOFCkyMQyVlaAxZDJkbiBN3ct5iTNC3Unu8pnDby5c8L6TFjlODwYHWhprv+tcqeF+7&#10;w/n2E972x03h4/ZTD7NCK/U4HV/nICKN8S7+d2+0gjKtT1/SD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iTGLBAAAA2wAAAA8AAAAAAAAAAAAAAAAAmAIAAGRycy9kb3du&#10;cmV2LnhtbFBLBQYAAAAABAAEAPUAAACGAwAAAAA=&#10;" fillcolor="#f11bc3" stroked="f" strokeweight="1pt">
                          <v:fill opacity="5911f"/>
                          <v:stroke joinstyle="miter"/>
                        </v:oval>
                      </v:group>
                      <v:shape id="Cuadro de texto 16" o:spid="_x0000_s1035" type="#_x0000_t202" style="position:absolute;left:51054;top:68255;width:20288;height:13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D72B44" w:rsidRDefault="00D72B44" w:rsidP="00F754C7">
                              <w:pPr>
                                <w:jc w:val="right"/>
                                <w:rPr>
                                  <w:b/>
                                  <w:color w:val="1F4E79" w:themeColor="accent1" w:themeShade="80"/>
                                </w:rPr>
                              </w:pPr>
                            </w:p>
                            <w:p w:rsidR="00D72B44" w:rsidRDefault="00D72B44" w:rsidP="00F754C7">
                              <w:pPr>
                                <w:jc w:val="right"/>
                                <w:rPr>
                                  <w:b/>
                                  <w:color w:val="FFFFFF" w:themeColor="background1"/>
                                </w:rPr>
                              </w:pPr>
                              <w:r>
                                <w:rPr>
                                  <w:b/>
                                  <w:color w:val="FFFFFF" w:themeColor="background1"/>
                                </w:rPr>
                                <w:t>Junio 2016</w:t>
                              </w:r>
                              <w:r w:rsidRPr="005B7C9A">
                                <w:rPr>
                                  <w:b/>
                                  <w:color w:val="FFFFFF" w:themeColor="background1"/>
                                </w:rPr>
                                <w:t xml:space="preserve"> </w:t>
                              </w:r>
                            </w:p>
                            <w:p w:rsidR="00D72B44" w:rsidRDefault="00D72B44" w:rsidP="00315CFF">
                              <w:pPr>
                                <w:jc w:val="right"/>
                                <w:rPr>
                                  <w:rStyle w:val="Hipervnculo"/>
                                  <w:b/>
                                  <w:color w:val="FFFFFF" w:themeColor="background1"/>
                                </w:rPr>
                              </w:pPr>
                              <w:hyperlink r:id="rId12" w:history="1">
                                <w:r w:rsidRPr="005B7C9A">
                                  <w:rPr>
                                    <w:rStyle w:val="Hipervnculo"/>
                                    <w:b/>
                                    <w:color w:val="FFFFFF" w:themeColor="background1"/>
                                  </w:rPr>
                                  <w:t>www.CINER.org</w:t>
                                </w:r>
                              </w:hyperlink>
                            </w:p>
                            <w:p w:rsidR="00D72B44" w:rsidRDefault="00D72B44" w:rsidP="00315CFF">
                              <w:pPr>
                                <w:jc w:val="right"/>
                                <w:rPr>
                                  <w:rStyle w:val="Hipervnculo"/>
                                  <w:b/>
                                  <w:color w:val="FFFFFF" w:themeColor="background1"/>
                                </w:rPr>
                              </w:pPr>
                              <w:r>
                                <w:rPr>
                                  <w:rStyle w:val="Hipervnculo"/>
                                  <w:b/>
                                  <w:color w:val="FFFFFF" w:themeColor="background1"/>
                                </w:rPr>
                                <w:t xml:space="preserve">Magda </w:t>
                              </w:r>
                              <w:proofErr w:type="spellStart"/>
                              <w:r>
                                <w:rPr>
                                  <w:rStyle w:val="Hipervnculo"/>
                                  <w:b/>
                                  <w:color w:val="FFFFFF" w:themeColor="background1"/>
                                </w:rPr>
                                <w:t>Mazurek</w:t>
                              </w:r>
                              <w:proofErr w:type="spellEnd"/>
                              <w:r>
                                <w:rPr>
                                  <w:rStyle w:val="Hipervnculo"/>
                                  <w:b/>
                                  <w:color w:val="FFFFFF" w:themeColor="background1"/>
                                </w:rPr>
                                <w:t xml:space="preserve"> / Sergio Rivera</w:t>
                              </w:r>
                            </w:p>
                            <w:p w:rsidR="00D72B44" w:rsidRDefault="00D72B44" w:rsidP="00315CFF">
                              <w:pPr>
                                <w:jc w:val="right"/>
                                <w:rPr>
                                  <w:rStyle w:val="Hipervnculo"/>
                                  <w:b/>
                                  <w:color w:val="FFFFFF" w:themeColor="background1"/>
                                </w:rPr>
                              </w:pPr>
                            </w:p>
                            <w:p w:rsidR="00D72B44" w:rsidRPr="00315CFF" w:rsidRDefault="00D72B44" w:rsidP="00315CFF">
                              <w:pPr>
                                <w:jc w:val="right"/>
                                <w:rPr>
                                  <w:b/>
                                  <w:color w:val="FFFFFF" w:themeColor="background1"/>
                                  <w:u w:val="single"/>
                                </w:rPr>
                              </w:pPr>
                            </w:p>
                          </w:txbxContent>
                        </v:textbox>
                      </v:shape>
                    </v:group>
                  </v:group>
                </w:pict>
              </mc:Fallback>
            </mc:AlternateContent>
          </w:r>
          <w:r>
            <w:rPr>
              <w:rFonts w:ascii="Times New Roman" w:hAnsi="Times New Roman" w:cs="Times New Roman"/>
              <w:noProof/>
              <w:sz w:val="24"/>
              <w:szCs w:val="24"/>
              <w:lang w:eastAsia="es-BO"/>
            </w:rPr>
            <mc:AlternateContent>
              <mc:Choice Requires="wps">
                <w:drawing>
                  <wp:anchor distT="0" distB="0" distL="114300" distR="114300" simplePos="0" relativeHeight="251663360" behindDoc="1" locked="0" layoutInCell="1" allowOverlap="1" wp14:anchorId="2368E50E" wp14:editId="7A38AFBA">
                    <wp:simplePos x="0" y="0"/>
                    <wp:positionH relativeFrom="page">
                      <wp:posOffset>0</wp:posOffset>
                    </wp:positionH>
                    <wp:positionV relativeFrom="paragraph">
                      <wp:posOffset>-1391285</wp:posOffset>
                    </wp:positionV>
                    <wp:extent cx="7920355" cy="8665845"/>
                    <wp:effectExtent l="0" t="0" r="23495" b="20955"/>
                    <wp:wrapNone/>
                    <wp:docPr id="12" name="Rectángulo 12"/>
                    <wp:cNvGraphicFramePr/>
                    <a:graphic xmlns:a="http://schemas.openxmlformats.org/drawingml/2006/main">
                      <a:graphicData uri="http://schemas.microsoft.com/office/word/2010/wordprocessingShape">
                        <wps:wsp>
                          <wps:cNvSpPr/>
                          <wps:spPr>
                            <a:xfrm>
                              <a:off x="0" y="0"/>
                              <a:ext cx="7920355" cy="8665845"/>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2" o:spid="_x0000_s1026" style="position:absolute;margin-left:0;margin-top:-109.55pt;width:623.65pt;height:682.3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" fillcolor="#bf8f00 [2407]" strokecolor="#1f4d78 [1604]" strokeweight="1pt">
                    <w10:wrap anchorx="page"/>
                  </v:rect>
                </w:pict>
              </mc:Fallback>
            </mc:AlternateContent>
          </w:r>
          <w:bookmarkEnd w:id="4"/>
          <w:bookmarkEnd w:id="3"/>
          <w:bookmarkEnd w:id="2"/>
          <w:bookmarkEnd w:id="1"/>
          <w:bookmarkEnd w:id="0"/>
        </w:p>
        <w:p w:rsidR="00F754C7" w:rsidRDefault="00F754C7">
          <w:pPr>
            <w:rPr>
              <w:rFonts w:ascii="Calibri Light" w:eastAsiaTheme="majorEastAsia" w:hAnsi="Calibri Light" w:cstheme="majorBidi"/>
              <w:b/>
              <w:noProof/>
              <w:color w:val="000000"/>
              <w:sz w:val="36"/>
              <w:szCs w:val="56"/>
            </w:rPr>
          </w:pPr>
          <w:r>
            <w:rPr>
              <w:rFonts w:ascii="Calibri Light" w:eastAsiaTheme="majorEastAsia" w:hAnsi="Calibri Light" w:cstheme="majorBidi"/>
              <w:b/>
              <w:noProof/>
              <w:color w:val="000000"/>
              <w:sz w:val="36"/>
              <w:szCs w:val="56"/>
            </w:rPr>
            <w:br w:type="page"/>
          </w:r>
        </w:p>
      </w:sdtContent>
    </w:sdt>
    <w:p w:rsidR="00FE198A" w:rsidRDefault="00FE198A" w:rsidP="00430393">
      <w:pPr>
        <w:pStyle w:val="Ttulo"/>
        <w:rPr>
          <w:rFonts w:eastAsia="SimSun"/>
          <w:noProof/>
          <w:lang w:eastAsia="ja-JP"/>
        </w:rPr>
        <w:sectPr w:rsidR="00FE198A" w:rsidSect="0030324D">
          <w:headerReference w:type="even" r:id="rId13"/>
          <w:headerReference w:type="default" r:id="rId14"/>
          <w:footerReference w:type="even" r:id="rId15"/>
          <w:footerReference w:type="default" r:id="rId16"/>
          <w:headerReference w:type="first" r:id="rId17"/>
          <w:footerReference w:type="first" r:id="rId18"/>
          <w:type w:val="continuous"/>
          <w:pgSz w:w="12240" w:h="15840"/>
          <w:pgMar w:top="1440" w:right="1440" w:bottom="1440" w:left="1440" w:header="1247" w:footer="720" w:gutter="0"/>
          <w:pgNumType w:fmt="lowerRoman" w:start="0"/>
          <w:cols w:space="720"/>
          <w:titlePg/>
          <w:docGrid w:linePitch="299"/>
        </w:sectPr>
      </w:pPr>
    </w:p>
    <w:p w:rsidR="00300213" w:rsidRDefault="002E47C5" w:rsidP="002E47C5">
      <w:pPr>
        <w:pStyle w:val="Ttulo"/>
        <w:rPr>
          <w:lang w:eastAsia="ja-JP"/>
        </w:rPr>
      </w:pPr>
      <w:r>
        <w:rPr>
          <w:rFonts w:eastAsia="SimSun"/>
          <w:noProof/>
          <w:lang w:eastAsia="ja-JP"/>
        </w:rPr>
        <w:t>Contenido</w:t>
      </w:r>
    </w:p>
    <w:sdt>
      <w:sdtPr>
        <w:rPr>
          <w:rFonts w:asciiTheme="minorHAnsi" w:hAnsiTheme="minorHAnsi"/>
          <w:lang w:val="es-ES"/>
        </w:rPr>
        <w:id w:val="-1138643932"/>
        <w:docPartObj>
          <w:docPartGallery w:val="Table of Contents"/>
          <w:docPartUnique/>
        </w:docPartObj>
      </w:sdtPr>
      <w:sdtEndPr>
        <w:rPr>
          <w:b/>
          <w:bCs/>
        </w:rPr>
      </w:sdtEndPr>
      <w:sdtContent>
        <w:p w:rsidR="001E07EE" w:rsidRDefault="002E47C5">
          <w:pPr>
            <w:pStyle w:val="TDC2"/>
            <w:tabs>
              <w:tab w:val="right" w:leader="dot" w:pos="9350"/>
            </w:tabs>
            <w:rPr>
              <w:rFonts w:asciiTheme="minorHAnsi" w:eastAsiaTheme="minorEastAsia" w:hAnsiTheme="minorHAnsi"/>
              <w:noProof/>
              <w:lang w:val="en-GB" w:eastAsia="en-GB"/>
            </w:rPr>
          </w:pPr>
          <w:r>
            <w:fldChar w:fldCharType="begin"/>
          </w:r>
          <w:r>
            <w:instrText xml:space="preserve"> TOC \o "1-3" \h \z \u </w:instrText>
          </w:r>
          <w:r>
            <w:fldChar w:fldCharType="separate"/>
          </w:r>
        </w:p>
        <w:p w:rsidR="001E07EE" w:rsidRDefault="00D72B44">
          <w:pPr>
            <w:pStyle w:val="TDC1"/>
            <w:rPr>
              <w:rFonts w:asciiTheme="minorHAnsi" w:eastAsiaTheme="minorEastAsia" w:hAnsiTheme="minorHAnsi"/>
              <w:lang w:val="en-GB" w:eastAsia="en-GB"/>
            </w:rPr>
          </w:pPr>
          <w:hyperlink w:anchor="_Toc454461281" w:history="1">
            <w:r w:rsidR="001E07EE" w:rsidRPr="00AF5937">
              <w:rPr>
                <w:rStyle w:val="Hipervnculo"/>
              </w:rPr>
              <w:t>1</w:t>
            </w:r>
            <w:r w:rsidR="001E07EE">
              <w:rPr>
                <w:rFonts w:asciiTheme="minorHAnsi" w:eastAsiaTheme="minorEastAsia" w:hAnsiTheme="minorHAnsi"/>
                <w:lang w:val="en-GB" w:eastAsia="en-GB"/>
              </w:rPr>
              <w:tab/>
            </w:r>
            <w:r w:rsidR="001E07EE" w:rsidRPr="00AF5937">
              <w:rPr>
                <w:rStyle w:val="Hipervnculo"/>
              </w:rPr>
              <w:t>Antecedentes</w:t>
            </w:r>
            <w:r w:rsidR="001E07EE">
              <w:rPr>
                <w:webHidden/>
              </w:rPr>
              <w:tab/>
            </w:r>
            <w:r w:rsidR="001E07EE">
              <w:rPr>
                <w:webHidden/>
              </w:rPr>
              <w:fldChar w:fldCharType="begin"/>
            </w:r>
            <w:r w:rsidR="001E07EE">
              <w:rPr>
                <w:webHidden/>
              </w:rPr>
              <w:instrText xml:space="preserve"> PAGEREF _Toc454461281 \h </w:instrText>
            </w:r>
            <w:r w:rsidR="001E07EE">
              <w:rPr>
                <w:webHidden/>
              </w:rPr>
            </w:r>
            <w:r w:rsidR="001E07EE">
              <w:rPr>
                <w:webHidden/>
              </w:rPr>
              <w:fldChar w:fldCharType="separate"/>
            </w:r>
            <w:r w:rsidR="000A1DB3">
              <w:rPr>
                <w:webHidden/>
              </w:rPr>
              <w:t>1</w:t>
            </w:r>
            <w:r w:rsidR="001E07EE">
              <w:rPr>
                <w:webHidden/>
              </w:rPr>
              <w:fldChar w:fldCharType="end"/>
            </w:r>
          </w:hyperlink>
        </w:p>
        <w:p w:rsidR="001E07EE" w:rsidRDefault="00D72B44">
          <w:pPr>
            <w:pStyle w:val="TDC1"/>
            <w:rPr>
              <w:rFonts w:asciiTheme="minorHAnsi" w:eastAsiaTheme="minorEastAsia" w:hAnsiTheme="minorHAnsi"/>
              <w:lang w:val="en-GB" w:eastAsia="en-GB"/>
            </w:rPr>
          </w:pPr>
          <w:hyperlink w:anchor="_Toc454461282" w:history="1">
            <w:r w:rsidR="001E07EE" w:rsidRPr="00AF5937">
              <w:rPr>
                <w:rStyle w:val="Hipervnculo"/>
              </w:rPr>
              <w:t>2</w:t>
            </w:r>
            <w:r w:rsidR="001E07EE">
              <w:rPr>
                <w:rFonts w:asciiTheme="minorHAnsi" w:eastAsiaTheme="minorEastAsia" w:hAnsiTheme="minorHAnsi"/>
                <w:lang w:val="en-GB" w:eastAsia="en-GB"/>
              </w:rPr>
              <w:tab/>
            </w:r>
            <w:r w:rsidR="001E07EE" w:rsidRPr="00AF5937">
              <w:rPr>
                <w:rStyle w:val="Hipervnculo"/>
              </w:rPr>
              <w:t>Especificaciones técnicas de los sitios web</w:t>
            </w:r>
            <w:r w:rsidR="001E07EE">
              <w:rPr>
                <w:webHidden/>
              </w:rPr>
              <w:tab/>
            </w:r>
            <w:r w:rsidR="001E07EE">
              <w:rPr>
                <w:webHidden/>
              </w:rPr>
              <w:fldChar w:fldCharType="begin"/>
            </w:r>
            <w:r w:rsidR="001E07EE">
              <w:rPr>
                <w:webHidden/>
              </w:rPr>
              <w:instrText xml:space="preserve"> PAGEREF _Toc454461282 \h </w:instrText>
            </w:r>
            <w:r w:rsidR="001E07EE">
              <w:rPr>
                <w:webHidden/>
              </w:rPr>
            </w:r>
            <w:r w:rsidR="001E07EE">
              <w:rPr>
                <w:webHidden/>
              </w:rPr>
              <w:fldChar w:fldCharType="separate"/>
            </w:r>
            <w:r w:rsidR="000A1DB3">
              <w:rPr>
                <w:webHidden/>
              </w:rPr>
              <w:t>1</w:t>
            </w:r>
            <w:r w:rsidR="001E07EE">
              <w:rPr>
                <w:webHidden/>
              </w:rPr>
              <w:fldChar w:fldCharType="end"/>
            </w:r>
          </w:hyperlink>
        </w:p>
        <w:p w:rsidR="001E07EE" w:rsidRDefault="00D72B44">
          <w:pPr>
            <w:pStyle w:val="TDC1"/>
            <w:rPr>
              <w:rFonts w:asciiTheme="minorHAnsi" w:eastAsiaTheme="minorEastAsia" w:hAnsiTheme="minorHAnsi"/>
              <w:lang w:val="en-GB" w:eastAsia="en-GB"/>
            </w:rPr>
          </w:pPr>
          <w:hyperlink w:anchor="_Toc454461283" w:history="1">
            <w:r w:rsidR="001E07EE" w:rsidRPr="00AF5937">
              <w:rPr>
                <w:rStyle w:val="Hipervnculo"/>
              </w:rPr>
              <w:t>3</w:t>
            </w:r>
            <w:r w:rsidR="001E07EE">
              <w:rPr>
                <w:rFonts w:asciiTheme="minorHAnsi" w:eastAsiaTheme="minorEastAsia" w:hAnsiTheme="minorHAnsi"/>
                <w:lang w:val="en-GB" w:eastAsia="en-GB"/>
              </w:rPr>
              <w:tab/>
            </w:r>
            <w:r w:rsidR="001E07EE" w:rsidRPr="00AF5937">
              <w:rPr>
                <w:rStyle w:val="Hipervnculo"/>
              </w:rPr>
              <w:t>Datos de accesso</w:t>
            </w:r>
            <w:r w:rsidR="001E07EE">
              <w:rPr>
                <w:webHidden/>
              </w:rPr>
              <w:tab/>
            </w:r>
            <w:r w:rsidR="001E07EE">
              <w:rPr>
                <w:webHidden/>
              </w:rPr>
              <w:fldChar w:fldCharType="begin"/>
            </w:r>
            <w:r w:rsidR="001E07EE">
              <w:rPr>
                <w:webHidden/>
              </w:rPr>
              <w:instrText xml:space="preserve"> PAGEREF _Toc454461283 \h </w:instrText>
            </w:r>
            <w:r w:rsidR="001E07EE">
              <w:rPr>
                <w:webHidden/>
              </w:rPr>
            </w:r>
            <w:r w:rsidR="001E07EE">
              <w:rPr>
                <w:webHidden/>
              </w:rPr>
              <w:fldChar w:fldCharType="separate"/>
            </w:r>
            <w:r w:rsidR="000A1DB3">
              <w:rPr>
                <w:webHidden/>
              </w:rPr>
              <w:t>1</w:t>
            </w:r>
            <w:r w:rsidR="001E07EE">
              <w:rPr>
                <w:webHidden/>
              </w:rPr>
              <w:fldChar w:fldCharType="end"/>
            </w:r>
          </w:hyperlink>
        </w:p>
        <w:p w:rsidR="001E07EE" w:rsidRDefault="00D72B44">
          <w:pPr>
            <w:pStyle w:val="TDC1"/>
            <w:rPr>
              <w:rFonts w:asciiTheme="minorHAnsi" w:eastAsiaTheme="minorEastAsia" w:hAnsiTheme="minorHAnsi"/>
              <w:lang w:val="en-GB" w:eastAsia="en-GB"/>
            </w:rPr>
          </w:pPr>
          <w:hyperlink w:anchor="_Toc454461284" w:history="1">
            <w:r w:rsidR="001E07EE" w:rsidRPr="00AF5937">
              <w:rPr>
                <w:rStyle w:val="Hipervnculo"/>
              </w:rPr>
              <w:t>4</w:t>
            </w:r>
            <w:r w:rsidR="001E07EE">
              <w:rPr>
                <w:rFonts w:asciiTheme="minorHAnsi" w:eastAsiaTheme="minorEastAsia" w:hAnsiTheme="minorHAnsi"/>
                <w:lang w:val="en-GB" w:eastAsia="en-GB"/>
              </w:rPr>
              <w:tab/>
            </w:r>
            <w:r w:rsidR="001E07EE" w:rsidRPr="00AF5937">
              <w:rPr>
                <w:rStyle w:val="Hipervnculo"/>
              </w:rPr>
              <w:t>Acceso al escritorio de administración de los sitios</w:t>
            </w:r>
            <w:r w:rsidR="001E07EE">
              <w:rPr>
                <w:webHidden/>
              </w:rPr>
              <w:tab/>
            </w:r>
            <w:r w:rsidR="001E07EE">
              <w:rPr>
                <w:webHidden/>
              </w:rPr>
              <w:fldChar w:fldCharType="begin"/>
            </w:r>
            <w:r w:rsidR="001E07EE">
              <w:rPr>
                <w:webHidden/>
              </w:rPr>
              <w:instrText xml:space="preserve"> PAGEREF _Toc454461284 \h </w:instrText>
            </w:r>
            <w:r w:rsidR="001E07EE">
              <w:rPr>
                <w:webHidden/>
              </w:rPr>
            </w:r>
            <w:r w:rsidR="001E07EE">
              <w:rPr>
                <w:webHidden/>
              </w:rPr>
              <w:fldChar w:fldCharType="separate"/>
            </w:r>
            <w:r w:rsidR="000A1DB3">
              <w:rPr>
                <w:webHidden/>
              </w:rPr>
              <w:t>2</w:t>
            </w:r>
            <w:r w:rsidR="001E07EE">
              <w:rPr>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85" w:history="1">
            <w:r w:rsidR="001E07EE" w:rsidRPr="00AF5937">
              <w:rPr>
                <w:rStyle w:val="Hipervnculo"/>
                <w:noProof/>
                <w:lang w:val="es-ES"/>
              </w:rPr>
              <w:t>4.1</w:t>
            </w:r>
            <w:r w:rsidR="001E07EE">
              <w:rPr>
                <w:rFonts w:asciiTheme="minorHAnsi" w:eastAsiaTheme="minorEastAsia" w:hAnsiTheme="minorHAnsi"/>
                <w:noProof/>
                <w:lang w:val="en-GB" w:eastAsia="en-GB"/>
              </w:rPr>
              <w:tab/>
            </w:r>
            <w:r w:rsidR="001E07EE" w:rsidRPr="00AF5937">
              <w:rPr>
                <w:rStyle w:val="Hipervnculo"/>
                <w:noProof/>
              </w:rPr>
              <w:t>Revisión de cambios en el sitio web</w:t>
            </w:r>
            <w:r w:rsidR="001E07EE">
              <w:rPr>
                <w:noProof/>
                <w:webHidden/>
              </w:rPr>
              <w:tab/>
            </w:r>
            <w:r w:rsidR="001E07EE">
              <w:rPr>
                <w:noProof/>
                <w:webHidden/>
              </w:rPr>
              <w:fldChar w:fldCharType="begin"/>
            </w:r>
            <w:r w:rsidR="001E07EE">
              <w:rPr>
                <w:noProof/>
                <w:webHidden/>
              </w:rPr>
              <w:instrText xml:space="preserve"> PAGEREF _Toc454461285 \h </w:instrText>
            </w:r>
            <w:r w:rsidR="001E07EE">
              <w:rPr>
                <w:noProof/>
                <w:webHidden/>
              </w:rPr>
            </w:r>
            <w:r w:rsidR="001E07EE">
              <w:rPr>
                <w:noProof/>
                <w:webHidden/>
              </w:rPr>
              <w:fldChar w:fldCharType="separate"/>
            </w:r>
            <w:r w:rsidR="000A1DB3">
              <w:rPr>
                <w:noProof/>
                <w:webHidden/>
              </w:rPr>
              <w:t>4</w:t>
            </w:r>
            <w:r w:rsidR="001E07EE">
              <w:rPr>
                <w:noProof/>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86" w:history="1">
            <w:r w:rsidR="001E07EE" w:rsidRPr="00AF5937">
              <w:rPr>
                <w:rStyle w:val="Hipervnculo"/>
                <w:noProof/>
                <w:lang w:val="es-ES"/>
              </w:rPr>
              <w:t>4.2</w:t>
            </w:r>
            <w:r w:rsidR="001E07EE">
              <w:rPr>
                <w:rFonts w:asciiTheme="minorHAnsi" w:eastAsiaTheme="minorEastAsia" w:hAnsiTheme="minorHAnsi"/>
                <w:noProof/>
                <w:lang w:val="en-GB" w:eastAsia="en-GB"/>
              </w:rPr>
              <w:tab/>
            </w:r>
            <w:r w:rsidR="001E07EE" w:rsidRPr="00AF5937">
              <w:rPr>
                <w:rStyle w:val="Hipervnculo"/>
                <w:noProof/>
              </w:rPr>
              <w:t>Cerrar la sesión de WordPress</w:t>
            </w:r>
            <w:r w:rsidR="001E07EE">
              <w:rPr>
                <w:noProof/>
                <w:webHidden/>
              </w:rPr>
              <w:tab/>
            </w:r>
            <w:r w:rsidR="001E07EE">
              <w:rPr>
                <w:noProof/>
                <w:webHidden/>
              </w:rPr>
              <w:fldChar w:fldCharType="begin"/>
            </w:r>
            <w:r w:rsidR="001E07EE">
              <w:rPr>
                <w:noProof/>
                <w:webHidden/>
              </w:rPr>
              <w:instrText xml:space="preserve"> PAGEREF _Toc454461286 \h </w:instrText>
            </w:r>
            <w:r w:rsidR="001E07EE">
              <w:rPr>
                <w:noProof/>
                <w:webHidden/>
              </w:rPr>
            </w:r>
            <w:r w:rsidR="001E07EE">
              <w:rPr>
                <w:noProof/>
                <w:webHidden/>
              </w:rPr>
              <w:fldChar w:fldCharType="separate"/>
            </w:r>
            <w:r w:rsidR="000A1DB3">
              <w:rPr>
                <w:noProof/>
                <w:webHidden/>
              </w:rPr>
              <w:t>5</w:t>
            </w:r>
            <w:r w:rsidR="001E07EE">
              <w:rPr>
                <w:noProof/>
                <w:webHidden/>
              </w:rPr>
              <w:fldChar w:fldCharType="end"/>
            </w:r>
          </w:hyperlink>
        </w:p>
        <w:p w:rsidR="001E07EE" w:rsidRDefault="00D72B44">
          <w:pPr>
            <w:pStyle w:val="TDC1"/>
            <w:rPr>
              <w:rFonts w:asciiTheme="minorHAnsi" w:eastAsiaTheme="minorEastAsia" w:hAnsiTheme="minorHAnsi"/>
              <w:lang w:val="en-GB" w:eastAsia="en-GB"/>
            </w:rPr>
          </w:pPr>
          <w:hyperlink w:anchor="_Toc454461287" w:history="1">
            <w:r w:rsidR="001E07EE" w:rsidRPr="00AF5937">
              <w:rPr>
                <w:rStyle w:val="Hipervnculo"/>
              </w:rPr>
              <w:t>5</w:t>
            </w:r>
            <w:r w:rsidR="001E07EE">
              <w:rPr>
                <w:rFonts w:asciiTheme="minorHAnsi" w:eastAsiaTheme="minorEastAsia" w:hAnsiTheme="minorHAnsi"/>
                <w:lang w:val="en-GB" w:eastAsia="en-GB"/>
              </w:rPr>
              <w:tab/>
            </w:r>
            <w:r w:rsidR="001E07EE" w:rsidRPr="00AF5937">
              <w:rPr>
                <w:rStyle w:val="Hipervnculo"/>
              </w:rPr>
              <w:t>Estructura del sitio web organizacional</w:t>
            </w:r>
            <w:r w:rsidR="001E07EE">
              <w:rPr>
                <w:webHidden/>
              </w:rPr>
              <w:tab/>
            </w:r>
            <w:r w:rsidR="001E07EE">
              <w:rPr>
                <w:webHidden/>
              </w:rPr>
              <w:fldChar w:fldCharType="begin"/>
            </w:r>
            <w:r w:rsidR="001E07EE">
              <w:rPr>
                <w:webHidden/>
              </w:rPr>
              <w:instrText xml:space="preserve"> PAGEREF _Toc454461287 \h </w:instrText>
            </w:r>
            <w:r w:rsidR="001E07EE">
              <w:rPr>
                <w:webHidden/>
              </w:rPr>
            </w:r>
            <w:r w:rsidR="001E07EE">
              <w:rPr>
                <w:webHidden/>
              </w:rPr>
              <w:fldChar w:fldCharType="separate"/>
            </w:r>
            <w:r w:rsidR="000A1DB3">
              <w:rPr>
                <w:webHidden/>
              </w:rPr>
              <w:t>5</w:t>
            </w:r>
            <w:r w:rsidR="001E07EE">
              <w:rPr>
                <w:webHidden/>
              </w:rPr>
              <w:fldChar w:fldCharType="end"/>
            </w:r>
          </w:hyperlink>
        </w:p>
        <w:p w:rsidR="001E07EE" w:rsidRDefault="00D72B44">
          <w:pPr>
            <w:pStyle w:val="TDC1"/>
            <w:rPr>
              <w:rFonts w:asciiTheme="minorHAnsi" w:eastAsiaTheme="minorEastAsia" w:hAnsiTheme="minorHAnsi"/>
              <w:lang w:val="en-GB" w:eastAsia="en-GB"/>
            </w:rPr>
          </w:pPr>
          <w:hyperlink w:anchor="_Toc454461288" w:history="1">
            <w:r w:rsidR="001E07EE" w:rsidRPr="00AF5937">
              <w:rPr>
                <w:rStyle w:val="Hipervnculo"/>
              </w:rPr>
              <w:t>6</w:t>
            </w:r>
            <w:r w:rsidR="001E07EE">
              <w:rPr>
                <w:rFonts w:asciiTheme="minorHAnsi" w:eastAsiaTheme="minorEastAsia" w:hAnsiTheme="minorHAnsi"/>
                <w:lang w:val="en-GB" w:eastAsia="en-GB"/>
              </w:rPr>
              <w:tab/>
            </w:r>
            <w:r w:rsidR="001E07EE" w:rsidRPr="00AF5937">
              <w:rPr>
                <w:rStyle w:val="Hipervnculo"/>
              </w:rPr>
              <w:t>Configuración del sitio web organizacional</w:t>
            </w:r>
            <w:r w:rsidR="001E07EE">
              <w:rPr>
                <w:webHidden/>
              </w:rPr>
              <w:tab/>
            </w:r>
            <w:r w:rsidR="001E07EE">
              <w:rPr>
                <w:webHidden/>
              </w:rPr>
              <w:fldChar w:fldCharType="begin"/>
            </w:r>
            <w:r w:rsidR="001E07EE">
              <w:rPr>
                <w:webHidden/>
              </w:rPr>
              <w:instrText xml:space="preserve"> PAGEREF _Toc454461288 \h </w:instrText>
            </w:r>
            <w:r w:rsidR="001E07EE">
              <w:rPr>
                <w:webHidden/>
              </w:rPr>
            </w:r>
            <w:r w:rsidR="001E07EE">
              <w:rPr>
                <w:webHidden/>
              </w:rPr>
              <w:fldChar w:fldCharType="separate"/>
            </w:r>
            <w:r w:rsidR="000A1DB3">
              <w:rPr>
                <w:webHidden/>
              </w:rPr>
              <w:t>7</w:t>
            </w:r>
            <w:r w:rsidR="001E07EE">
              <w:rPr>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89" w:history="1">
            <w:r w:rsidR="001E07EE" w:rsidRPr="00AF5937">
              <w:rPr>
                <w:rStyle w:val="Hipervnculo"/>
                <w:noProof/>
                <w:lang w:val="es-ES"/>
              </w:rPr>
              <w:t>6.1</w:t>
            </w:r>
            <w:r w:rsidR="001E07EE">
              <w:rPr>
                <w:rFonts w:asciiTheme="minorHAnsi" w:eastAsiaTheme="minorEastAsia" w:hAnsiTheme="minorHAnsi"/>
                <w:noProof/>
                <w:lang w:val="en-GB" w:eastAsia="en-GB"/>
              </w:rPr>
              <w:tab/>
            </w:r>
            <w:r w:rsidR="001E07EE" w:rsidRPr="00AF5937">
              <w:rPr>
                <w:rStyle w:val="Hipervnculo"/>
                <w:noProof/>
              </w:rPr>
              <w:t>Plugins</w:t>
            </w:r>
            <w:r w:rsidR="001E07EE">
              <w:rPr>
                <w:noProof/>
                <w:webHidden/>
              </w:rPr>
              <w:tab/>
            </w:r>
            <w:r w:rsidR="001E07EE">
              <w:rPr>
                <w:noProof/>
                <w:webHidden/>
              </w:rPr>
              <w:fldChar w:fldCharType="begin"/>
            </w:r>
            <w:r w:rsidR="001E07EE">
              <w:rPr>
                <w:noProof/>
                <w:webHidden/>
              </w:rPr>
              <w:instrText xml:space="preserve"> PAGEREF _Toc454461289 \h </w:instrText>
            </w:r>
            <w:r w:rsidR="001E07EE">
              <w:rPr>
                <w:noProof/>
                <w:webHidden/>
              </w:rPr>
            </w:r>
            <w:r w:rsidR="001E07EE">
              <w:rPr>
                <w:noProof/>
                <w:webHidden/>
              </w:rPr>
              <w:fldChar w:fldCharType="separate"/>
            </w:r>
            <w:r w:rsidR="000A1DB3">
              <w:rPr>
                <w:noProof/>
                <w:webHidden/>
              </w:rPr>
              <w:t>7</w:t>
            </w:r>
            <w:r w:rsidR="001E07EE">
              <w:rPr>
                <w:noProof/>
                <w:webHidden/>
              </w:rPr>
              <w:fldChar w:fldCharType="end"/>
            </w:r>
          </w:hyperlink>
        </w:p>
        <w:p w:rsidR="001E07EE" w:rsidRDefault="00D72B44">
          <w:pPr>
            <w:pStyle w:val="TDC1"/>
            <w:rPr>
              <w:rFonts w:asciiTheme="minorHAnsi" w:eastAsiaTheme="minorEastAsia" w:hAnsiTheme="minorHAnsi"/>
              <w:lang w:val="en-GB" w:eastAsia="en-GB"/>
            </w:rPr>
          </w:pPr>
          <w:hyperlink w:anchor="_Toc454461290" w:history="1">
            <w:r w:rsidR="001E07EE" w:rsidRPr="00AF5937">
              <w:rPr>
                <w:rStyle w:val="Hipervnculo"/>
              </w:rPr>
              <w:t>7</w:t>
            </w:r>
            <w:r w:rsidR="001E07EE">
              <w:rPr>
                <w:rFonts w:asciiTheme="minorHAnsi" w:eastAsiaTheme="minorEastAsia" w:hAnsiTheme="minorHAnsi"/>
                <w:lang w:val="en-GB" w:eastAsia="en-GB"/>
              </w:rPr>
              <w:tab/>
            </w:r>
            <w:r w:rsidR="001E07EE" w:rsidRPr="00AF5937">
              <w:rPr>
                <w:rStyle w:val="Hipervnculo"/>
              </w:rPr>
              <w:t>Edición de Contenidos del sitio web organizacional</w:t>
            </w:r>
            <w:r w:rsidR="001E07EE">
              <w:rPr>
                <w:webHidden/>
              </w:rPr>
              <w:tab/>
            </w:r>
            <w:r w:rsidR="001E07EE">
              <w:rPr>
                <w:webHidden/>
              </w:rPr>
              <w:fldChar w:fldCharType="begin"/>
            </w:r>
            <w:r w:rsidR="001E07EE">
              <w:rPr>
                <w:webHidden/>
              </w:rPr>
              <w:instrText xml:space="preserve"> PAGEREF _Toc454461290 \h </w:instrText>
            </w:r>
            <w:r w:rsidR="001E07EE">
              <w:rPr>
                <w:webHidden/>
              </w:rPr>
            </w:r>
            <w:r w:rsidR="001E07EE">
              <w:rPr>
                <w:webHidden/>
              </w:rPr>
              <w:fldChar w:fldCharType="separate"/>
            </w:r>
            <w:r w:rsidR="000A1DB3">
              <w:rPr>
                <w:webHidden/>
              </w:rPr>
              <w:t>9</w:t>
            </w:r>
            <w:r w:rsidR="001E07EE">
              <w:rPr>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91" w:history="1">
            <w:r w:rsidR="001E07EE" w:rsidRPr="00AF5937">
              <w:rPr>
                <w:rStyle w:val="Hipervnculo"/>
                <w:noProof/>
                <w:lang w:val="es-ES"/>
              </w:rPr>
              <w:t>7.1</w:t>
            </w:r>
            <w:r w:rsidR="001E07EE">
              <w:rPr>
                <w:rFonts w:asciiTheme="minorHAnsi" w:eastAsiaTheme="minorEastAsia" w:hAnsiTheme="minorHAnsi"/>
                <w:noProof/>
                <w:lang w:val="en-GB" w:eastAsia="en-GB"/>
              </w:rPr>
              <w:tab/>
            </w:r>
            <w:r w:rsidR="001E07EE" w:rsidRPr="00AF5937">
              <w:rPr>
                <w:rStyle w:val="Hipervnculo"/>
                <w:noProof/>
              </w:rPr>
              <w:t>Opciones del menú lateral del escritorio de administración</w:t>
            </w:r>
            <w:r w:rsidR="001E07EE">
              <w:rPr>
                <w:noProof/>
                <w:webHidden/>
              </w:rPr>
              <w:tab/>
            </w:r>
            <w:r w:rsidR="001E07EE">
              <w:rPr>
                <w:noProof/>
                <w:webHidden/>
              </w:rPr>
              <w:fldChar w:fldCharType="begin"/>
            </w:r>
            <w:r w:rsidR="001E07EE">
              <w:rPr>
                <w:noProof/>
                <w:webHidden/>
              </w:rPr>
              <w:instrText xml:space="preserve"> PAGEREF _Toc454461291 \h </w:instrText>
            </w:r>
            <w:r w:rsidR="001E07EE">
              <w:rPr>
                <w:noProof/>
                <w:webHidden/>
              </w:rPr>
            </w:r>
            <w:r w:rsidR="001E07EE">
              <w:rPr>
                <w:noProof/>
                <w:webHidden/>
              </w:rPr>
              <w:fldChar w:fldCharType="separate"/>
            </w:r>
            <w:r w:rsidR="000A1DB3">
              <w:rPr>
                <w:noProof/>
                <w:webHidden/>
              </w:rPr>
              <w:t>9</w:t>
            </w:r>
            <w:r w:rsidR="001E07EE">
              <w:rPr>
                <w:noProof/>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92" w:history="1">
            <w:r w:rsidR="001E07EE" w:rsidRPr="00AF5937">
              <w:rPr>
                <w:rStyle w:val="Hipervnculo"/>
                <w:noProof/>
                <w:lang w:val="es-ES"/>
              </w:rPr>
              <w:t>7.2</w:t>
            </w:r>
            <w:r w:rsidR="001E07EE">
              <w:rPr>
                <w:rFonts w:asciiTheme="minorHAnsi" w:eastAsiaTheme="minorEastAsia" w:hAnsiTheme="minorHAnsi"/>
                <w:noProof/>
                <w:lang w:val="en-GB" w:eastAsia="en-GB"/>
              </w:rPr>
              <w:tab/>
            </w:r>
            <w:r w:rsidR="001E07EE" w:rsidRPr="00AF5937">
              <w:rPr>
                <w:rStyle w:val="Hipervnculo"/>
                <w:noProof/>
              </w:rPr>
              <w:t>Edición de páginas</w:t>
            </w:r>
            <w:r w:rsidR="001E07EE">
              <w:rPr>
                <w:noProof/>
                <w:webHidden/>
              </w:rPr>
              <w:tab/>
            </w:r>
            <w:r w:rsidR="001E07EE">
              <w:rPr>
                <w:noProof/>
                <w:webHidden/>
              </w:rPr>
              <w:fldChar w:fldCharType="begin"/>
            </w:r>
            <w:r w:rsidR="001E07EE">
              <w:rPr>
                <w:noProof/>
                <w:webHidden/>
              </w:rPr>
              <w:instrText xml:space="preserve"> PAGEREF _Toc454461292 \h </w:instrText>
            </w:r>
            <w:r w:rsidR="001E07EE">
              <w:rPr>
                <w:noProof/>
                <w:webHidden/>
              </w:rPr>
            </w:r>
            <w:r w:rsidR="001E07EE">
              <w:rPr>
                <w:noProof/>
                <w:webHidden/>
              </w:rPr>
              <w:fldChar w:fldCharType="separate"/>
            </w:r>
            <w:r w:rsidR="000A1DB3">
              <w:rPr>
                <w:noProof/>
                <w:webHidden/>
              </w:rPr>
              <w:t>11</w:t>
            </w:r>
            <w:r w:rsidR="001E07EE">
              <w:rPr>
                <w:noProof/>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93" w:history="1">
            <w:r w:rsidR="001E07EE" w:rsidRPr="00AF5937">
              <w:rPr>
                <w:rStyle w:val="Hipervnculo"/>
                <w:noProof/>
                <w:lang w:val="es-ES"/>
              </w:rPr>
              <w:t>7.3</w:t>
            </w:r>
            <w:r w:rsidR="001E07EE">
              <w:rPr>
                <w:rFonts w:asciiTheme="minorHAnsi" w:eastAsiaTheme="minorEastAsia" w:hAnsiTheme="minorHAnsi"/>
                <w:noProof/>
                <w:lang w:val="en-GB" w:eastAsia="en-GB"/>
              </w:rPr>
              <w:tab/>
            </w:r>
            <w:r w:rsidR="001E07EE" w:rsidRPr="00AF5937">
              <w:rPr>
                <w:rStyle w:val="Hipervnculo"/>
                <w:noProof/>
              </w:rPr>
              <w:t>Crear, editar o eliminar una galería de imágenes con FooGallery</w:t>
            </w:r>
            <w:r w:rsidR="001E07EE">
              <w:rPr>
                <w:noProof/>
                <w:webHidden/>
              </w:rPr>
              <w:tab/>
            </w:r>
            <w:r w:rsidR="001E07EE">
              <w:rPr>
                <w:noProof/>
                <w:webHidden/>
              </w:rPr>
              <w:fldChar w:fldCharType="begin"/>
            </w:r>
            <w:r w:rsidR="001E07EE">
              <w:rPr>
                <w:noProof/>
                <w:webHidden/>
              </w:rPr>
              <w:instrText xml:space="preserve"> PAGEREF _Toc454461293 \h </w:instrText>
            </w:r>
            <w:r w:rsidR="001E07EE">
              <w:rPr>
                <w:noProof/>
                <w:webHidden/>
              </w:rPr>
            </w:r>
            <w:r w:rsidR="001E07EE">
              <w:rPr>
                <w:noProof/>
                <w:webHidden/>
              </w:rPr>
              <w:fldChar w:fldCharType="separate"/>
            </w:r>
            <w:r w:rsidR="000A1DB3">
              <w:rPr>
                <w:noProof/>
                <w:webHidden/>
              </w:rPr>
              <w:t>22</w:t>
            </w:r>
            <w:r w:rsidR="001E07EE">
              <w:rPr>
                <w:noProof/>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94" w:history="1">
            <w:r w:rsidR="001E07EE" w:rsidRPr="00AF5937">
              <w:rPr>
                <w:rStyle w:val="Hipervnculo"/>
                <w:noProof/>
                <w:lang w:val="es-ES"/>
              </w:rPr>
              <w:t>7.4</w:t>
            </w:r>
            <w:r w:rsidR="001E07EE">
              <w:rPr>
                <w:rFonts w:asciiTheme="minorHAnsi" w:eastAsiaTheme="minorEastAsia" w:hAnsiTheme="minorHAnsi"/>
                <w:noProof/>
                <w:lang w:val="en-GB" w:eastAsia="en-GB"/>
              </w:rPr>
              <w:tab/>
            </w:r>
            <w:r w:rsidR="001E07EE" w:rsidRPr="00AF5937">
              <w:rPr>
                <w:rStyle w:val="Hipervnculo"/>
                <w:noProof/>
              </w:rPr>
              <w:t>Crear, editar o eliminar una noticia con  WP News and Five Widgets</w:t>
            </w:r>
            <w:r w:rsidR="001E07EE">
              <w:rPr>
                <w:noProof/>
                <w:webHidden/>
              </w:rPr>
              <w:tab/>
            </w:r>
            <w:r w:rsidR="001E07EE">
              <w:rPr>
                <w:noProof/>
                <w:webHidden/>
              </w:rPr>
              <w:fldChar w:fldCharType="begin"/>
            </w:r>
            <w:r w:rsidR="001E07EE">
              <w:rPr>
                <w:noProof/>
                <w:webHidden/>
              </w:rPr>
              <w:instrText xml:space="preserve"> PAGEREF _Toc454461294 \h </w:instrText>
            </w:r>
            <w:r w:rsidR="001E07EE">
              <w:rPr>
                <w:noProof/>
                <w:webHidden/>
              </w:rPr>
            </w:r>
            <w:r w:rsidR="001E07EE">
              <w:rPr>
                <w:noProof/>
                <w:webHidden/>
              </w:rPr>
              <w:fldChar w:fldCharType="separate"/>
            </w:r>
            <w:r w:rsidR="000A1DB3">
              <w:rPr>
                <w:noProof/>
                <w:webHidden/>
              </w:rPr>
              <w:t>22</w:t>
            </w:r>
            <w:r w:rsidR="001E07EE">
              <w:rPr>
                <w:noProof/>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95" w:history="1">
            <w:r w:rsidR="001E07EE" w:rsidRPr="00AF5937">
              <w:rPr>
                <w:rStyle w:val="Hipervnculo"/>
                <w:noProof/>
                <w:lang w:val="es-ES"/>
              </w:rPr>
              <w:t>7.5</w:t>
            </w:r>
            <w:r w:rsidR="001E07EE">
              <w:rPr>
                <w:rFonts w:asciiTheme="minorHAnsi" w:eastAsiaTheme="minorEastAsia" w:hAnsiTheme="minorHAnsi"/>
                <w:noProof/>
                <w:lang w:val="en-GB" w:eastAsia="en-GB"/>
              </w:rPr>
              <w:tab/>
            </w:r>
            <w:r w:rsidR="001E07EE" w:rsidRPr="00AF5937">
              <w:rPr>
                <w:rStyle w:val="Hipervnculo"/>
                <w:noProof/>
              </w:rPr>
              <w:t>Crear, editar o eliminar un formulario de contacto con Contact Form 7</w:t>
            </w:r>
            <w:r w:rsidR="001E07EE">
              <w:rPr>
                <w:noProof/>
                <w:webHidden/>
              </w:rPr>
              <w:tab/>
            </w:r>
            <w:r w:rsidR="001E07EE">
              <w:rPr>
                <w:noProof/>
                <w:webHidden/>
              </w:rPr>
              <w:fldChar w:fldCharType="begin"/>
            </w:r>
            <w:r w:rsidR="001E07EE">
              <w:rPr>
                <w:noProof/>
                <w:webHidden/>
              </w:rPr>
              <w:instrText xml:space="preserve"> PAGEREF _Toc454461295 \h </w:instrText>
            </w:r>
            <w:r w:rsidR="001E07EE">
              <w:rPr>
                <w:noProof/>
                <w:webHidden/>
              </w:rPr>
            </w:r>
            <w:r w:rsidR="001E07EE">
              <w:rPr>
                <w:noProof/>
                <w:webHidden/>
              </w:rPr>
              <w:fldChar w:fldCharType="separate"/>
            </w:r>
            <w:r w:rsidR="000A1DB3">
              <w:rPr>
                <w:noProof/>
                <w:webHidden/>
              </w:rPr>
              <w:t>22</w:t>
            </w:r>
            <w:r w:rsidR="001E07EE">
              <w:rPr>
                <w:noProof/>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96" w:history="1">
            <w:r w:rsidR="001E07EE" w:rsidRPr="00AF5937">
              <w:rPr>
                <w:rStyle w:val="Hipervnculo"/>
                <w:noProof/>
                <w:lang w:val="es-ES"/>
              </w:rPr>
              <w:t>7.6</w:t>
            </w:r>
            <w:r w:rsidR="001E07EE">
              <w:rPr>
                <w:rFonts w:asciiTheme="minorHAnsi" w:eastAsiaTheme="minorEastAsia" w:hAnsiTheme="minorHAnsi"/>
                <w:noProof/>
                <w:lang w:val="en-GB" w:eastAsia="en-GB"/>
              </w:rPr>
              <w:tab/>
            </w:r>
            <w:r w:rsidR="001E07EE" w:rsidRPr="00AF5937">
              <w:rPr>
                <w:rStyle w:val="Hipervnculo"/>
                <w:noProof/>
              </w:rPr>
              <w:t>Crear, editar o eliminar una tabla con TablePress</w:t>
            </w:r>
            <w:r w:rsidR="001E07EE">
              <w:rPr>
                <w:noProof/>
                <w:webHidden/>
              </w:rPr>
              <w:tab/>
            </w:r>
            <w:r w:rsidR="001E07EE">
              <w:rPr>
                <w:noProof/>
                <w:webHidden/>
              </w:rPr>
              <w:fldChar w:fldCharType="begin"/>
            </w:r>
            <w:r w:rsidR="001E07EE">
              <w:rPr>
                <w:noProof/>
                <w:webHidden/>
              </w:rPr>
              <w:instrText xml:space="preserve"> PAGEREF _Toc454461296 \h </w:instrText>
            </w:r>
            <w:r w:rsidR="001E07EE">
              <w:rPr>
                <w:noProof/>
                <w:webHidden/>
              </w:rPr>
            </w:r>
            <w:r w:rsidR="001E07EE">
              <w:rPr>
                <w:noProof/>
                <w:webHidden/>
              </w:rPr>
              <w:fldChar w:fldCharType="separate"/>
            </w:r>
            <w:r w:rsidR="000A1DB3">
              <w:rPr>
                <w:noProof/>
                <w:webHidden/>
              </w:rPr>
              <w:t>22</w:t>
            </w:r>
            <w:r w:rsidR="001E07EE">
              <w:rPr>
                <w:noProof/>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297" w:history="1">
            <w:r w:rsidR="001E07EE" w:rsidRPr="00AF5937">
              <w:rPr>
                <w:rStyle w:val="Hipervnculo"/>
                <w:noProof/>
                <w:lang w:val="es-ES"/>
              </w:rPr>
              <w:t>7.7</w:t>
            </w:r>
            <w:r w:rsidR="001E07EE">
              <w:rPr>
                <w:rFonts w:asciiTheme="minorHAnsi" w:eastAsiaTheme="minorEastAsia" w:hAnsiTheme="minorHAnsi"/>
                <w:noProof/>
                <w:lang w:val="en-GB" w:eastAsia="en-GB"/>
              </w:rPr>
              <w:tab/>
            </w:r>
            <w:r w:rsidR="001E07EE" w:rsidRPr="00AF5937">
              <w:rPr>
                <w:rStyle w:val="Hipervnculo"/>
                <w:noProof/>
              </w:rPr>
              <w:t>Crear, editar o eliminar un logo con Logo Carousel</w:t>
            </w:r>
            <w:r w:rsidR="001E07EE">
              <w:rPr>
                <w:noProof/>
                <w:webHidden/>
              </w:rPr>
              <w:tab/>
            </w:r>
            <w:r w:rsidR="001E07EE">
              <w:rPr>
                <w:noProof/>
                <w:webHidden/>
              </w:rPr>
              <w:fldChar w:fldCharType="begin"/>
            </w:r>
            <w:r w:rsidR="001E07EE">
              <w:rPr>
                <w:noProof/>
                <w:webHidden/>
              </w:rPr>
              <w:instrText xml:space="preserve"> PAGEREF _Toc454461297 \h </w:instrText>
            </w:r>
            <w:r w:rsidR="001E07EE">
              <w:rPr>
                <w:noProof/>
                <w:webHidden/>
              </w:rPr>
            </w:r>
            <w:r w:rsidR="001E07EE">
              <w:rPr>
                <w:noProof/>
                <w:webHidden/>
              </w:rPr>
              <w:fldChar w:fldCharType="separate"/>
            </w:r>
            <w:r w:rsidR="000A1DB3">
              <w:rPr>
                <w:noProof/>
                <w:webHidden/>
              </w:rPr>
              <w:t>22</w:t>
            </w:r>
            <w:r w:rsidR="001E07EE">
              <w:rPr>
                <w:noProof/>
                <w:webHidden/>
              </w:rPr>
              <w:fldChar w:fldCharType="end"/>
            </w:r>
          </w:hyperlink>
        </w:p>
        <w:p w:rsidR="001E07EE" w:rsidRDefault="00D72B44">
          <w:pPr>
            <w:pStyle w:val="TDC1"/>
            <w:rPr>
              <w:rFonts w:asciiTheme="minorHAnsi" w:eastAsiaTheme="minorEastAsia" w:hAnsiTheme="minorHAnsi"/>
              <w:lang w:val="en-GB" w:eastAsia="en-GB"/>
            </w:rPr>
          </w:pPr>
          <w:hyperlink w:anchor="_Toc454461298" w:history="1">
            <w:r w:rsidR="001E07EE" w:rsidRPr="00AF5937">
              <w:rPr>
                <w:rStyle w:val="Hipervnculo"/>
              </w:rPr>
              <w:t>8</w:t>
            </w:r>
            <w:r w:rsidR="001E07EE">
              <w:rPr>
                <w:rFonts w:asciiTheme="minorHAnsi" w:eastAsiaTheme="minorEastAsia" w:hAnsiTheme="minorHAnsi"/>
                <w:lang w:val="en-GB" w:eastAsia="en-GB"/>
              </w:rPr>
              <w:tab/>
            </w:r>
            <w:r w:rsidR="001E07EE" w:rsidRPr="00AF5937">
              <w:rPr>
                <w:rStyle w:val="Hipervnculo"/>
              </w:rPr>
              <w:t>Administración del sitio web organizacional</w:t>
            </w:r>
            <w:r w:rsidR="001E07EE">
              <w:rPr>
                <w:webHidden/>
              </w:rPr>
              <w:tab/>
            </w:r>
            <w:r w:rsidR="001E07EE">
              <w:rPr>
                <w:webHidden/>
              </w:rPr>
              <w:fldChar w:fldCharType="begin"/>
            </w:r>
            <w:r w:rsidR="001E07EE">
              <w:rPr>
                <w:webHidden/>
              </w:rPr>
              <w:instrText xml:space="preserve"> PAGEREF _Toc454461298 \h </w:instrText>
            </w:r>
            <w:r w:rsidR="001E07EE">
              <w:rPr>
                <w:webHidden/>
              </w:rPr>
            </w:r>
            <w:r w:rsidR="001E07EE">
              <w:rPr>
                <w:webHidden/>
              </w:rPr>
              <w:fldChar w:fldCharType="separate"/>
            </w:r>
            <w:r w:rsidR="000A1DB3">
              <w:rPr>
                <w:webHidden/>
              </w:rPr>
              <w:t>22</w:t>
            </w:r>
            <w:r w:rsidR="001E07EE">
              <w:rPr>
                <w:webHidden/>
              </w:rPr>
              <w:fldChar w:fldCharType="end"/>
            </w:r>
          </w:hyperlink>
        </w:p>
        <w:p w:rsidR="001E07EE" w:rsidRDefault="00D72B44">
          <w:pPr>
            <w:pStyle w:val="TDC1"/>
            <w:rPr>
              <w:rFonts w:asciiTheme="minorHAnsi" w:eastAsiaTheme="minorEastAsia" w:hAnsiTheme="minorHAnsi"/>
              <w:lang w:val="en-GB" w:eastAsia="en-GB"/>
            </w:rPr>
          </w:pPr>
          <w:hyperlink w:anchor="_Toc454461299" w:history="1">
            <w:r w:rsidR="001E07EE" w:rsidRPr="00AF5937">
              <w:rPr>
                <w:rStyle w:val="Hipervnculo"/>
              </w:rPr>
              <w:t>9</w:t>
            </w:r>
            <w:r w:rsidR="001E07EE">
              <w:rPr>
                <w:rFonts w:asciiTheme="minorHAnsi" w:eastAsiaTheme="minorEastAsia" w:hAnsiTheme="minorHAnsi"/>
                <w:lang w:val="en-GB" w:eastAsia="en-GB"/>
              </w:rPr>
              <w:tab/>
            </w:r>
            <w:r w:rsidR="001E07EE" w:rsidRPr="00AF5937">
              <w:rPr>
                <w:rStyle w:val="Hipervnculo"/>
              </w:rPr>
              <w:t>Estructura de la Biblioteca Digital</w:t>
            </w:r>
            <w:r w:rsidR="001E07EE">
              <w:rPr>
                <w:webHidden/>
              </w:rPr>
              <w:tab/>
            </w:r>
            <w:r w:rsidR="001E07EE">
              <w:rPr>
                <w:webHidden/>
              </w:rPr>
              <w:fldChar w:fldCharType="begin"/>
            </w:r>
            <w:r w:rsidR="001E07EE">
              <w:rPr>
                <w:webHidden/>
              </w:rPr>
              <w:instrText xml:space="preserve"> PAGEREF _Toc454461299 \h </w:instrText>
            </w:r>
            <w:r w:rsidR="001E07EE">
              <w:rPr>
                <w:webHidden/>
              </w:rPr>
            </w:r>
            <w:r w:rsidR="001E07EE">
              <w:rPr>
                <w:webHidden/>
              </w:rPr>
              <w:fldChar w:fldCharType="separate"/>
            </w:r>
            <w:r w:rsidR="000A1DB3">
              <w:rPr>
                <w:webHidden/>
              </w:rPr>
              <w:t>24</w:t>
            </w:r>
            <w:r w:rsidR="001E07EE">
              <w:rPr>
                <w:webHidden/>
              </w:rPr>
              <w:fldChar w:fldCharType="end"/>
            </w:r>
          </w:hyperlink>
        </w:p>
        <w:p w:rsidR="001E07EE" w:rsidRDefault="00D72B44">
          <w:pPr>
            <w:pStyle w:val="TDC1"/>
            <w:rPr>
              <w:rFonts w:asciiTheme="minorHAnsi" w:eastAsiaTheme="minorEastAsia" w:hAnsiTheme="minorHAnsi"/>
              <w:lang w:val="en-GB" w:eastAsia="en-GB"/>
            </w:rPr>
          </w:pPr>
          <w:hyperlink w:anchor="_Toc454461300" w:history="1">
            <w:r w:rsidR="001E07EE" w:rsidRPr="00AF5937">
              <w:rPr>
                <w:rStyle w:val="Hipervnculo"/>
              </w:rPr>
              <w:t>10</w:t>
            </w:r>
            <w:r w:rsidR="001E07EE">
              <w:rPr>
                <w:rFonts w:asciiTheme="minorHAnsi" w:eastAsiaTheme="minorEastAsia" w:hAnsiTheme="minorHAnsi"/>
                <w:lang w:val="en-GB" w:eastAsia="en-GB"/>
              </w:rPr>
              <w:tab/>
            </w:r>
            <w:r w:rsidR="001E07EE" w:rsidRPr="00AF5937">
              <w:rPr>
                <w:rStyle w:val="Hipervnculo"/>
              </w:rPr>
              <w:t>Configuración de la Biblioteca Digital</w:t>
            </w:r>
            <w:r w:rsidR="001E07EE">
              <w:rPr>
                <w:webHidden/>
              </w:rPr>
              <w:tab/>
            </w:r>
            <w:r w:rsidR="001E07EE">
              <w:rPr>
                <w:webHidden/>
              </w:rPr>
              <w:fldChar w:fldCharType="begin"/>
            </w:r>
            <w:r w:rsidR="001E07EE">
              <w:rPr>
                <w:webHidden/>
              </w:rPr>
              <w:instrText xml:space="preserve"> PAGEREF _Toc454461300 \h </w:instrText>
            </w:r>
            <w:r w:rsidR="001E07EE">
              <w:rPr>
                <w:webHidden/>
              </w:rPr>
            </w:r>
            <w:r w:rsidR="001E07EE">
              <w:rPr>
                <w:webHidden/>
              </w:rPr>
              <w:fldChar w:fldCharType="separate"/>
            </w:r>
            <w:r w:rsidR="000A1DB3">
              <w:rPr>
                <w:webHidden/>
              </w:rPr>
              <w:t>27</w:t>
            </w:r>
            <w:r w:rsidR="001E07EE">
              <w:rPr>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301" w:history="1">
            <w:r w:rsidR="001E07EE" w:rsidRPr="00AF5937">
              <w:rPr>
                <w:rStyle w:val="Hipervnculo"/>
                <w:noProof/>
                <w:lang w:val="es-ES"/>
              </w:rPr>
              <w:t>10.1</w:t>
            </w:r>
            <w:r w:rsidR="001E07EE">
              <w:rPr>
                <w:rFonts w:asciiTheme="minorHAnsi" w:eastAsiaTheme="minorEastAsia" w:hAnsiTheme="minorHAnsi"/>
                <w:noProof/>
                <w:lang w:val="en-GB" w:eastAsia="en-GB"/>
              </w:rPr>
              <w:tab/>
            </w:r>
            <w:r w:rsidR="001E07EE" w:rsidRPr="00AF5937">
              <w:rPr>
                <w:rStyle w:val="Hipervnculo"/>
                <w:noProof/>
              </w:rPr>
              <w:t>Plugins</w:t>
            </w:r>
            <w:r w:rsidR="001E07EE">
              <w:rPr>
                <w:noProof/>
                <w:webHidden/>
              </w:rPr>
              <w:tab/>
            </w:r>
            <w:r w:rsidR="001E07EE">
              <w:rPr>
                <w:noProof/>
                <w:webHidden/>
              </w:rPr>
              <w:fldChar w:fldCharType="begin"/>
            </w:r>
            <w:r w:rsidR="001E07EE">
              <w:rPr>
                <w:noProof/>
                <w:webHidden/>
              </w:rPr>
              <w:instrText xml:space="preserve"> PAGEREF _Toc454461301 \h </w:instrText>
            </w:r>
            <w:r w:rsidR="001E07EE">
              <w:rPr>
                <w:noProof/>
                <w:webHidden/>
              </w:rPr>
            </w:r>
            <w:r w:rsidR="001E07EE">
              <w:rPr>
                <w:noProof/>
                <w:webHidden/>
              </w:rPr>
              <w:fldChar w:fldCharType="separate"/>
            </w:r>
            <w:r w:rsidR="000A1DB3">
              <w:rPr>
                <w:noProof/>
                <w:webHidden/>
              </w:rPr>
              <w:t>27</w:t>
            </w:r>
            <w:r w:rsidR="001E07EE">
              <w:rPr>
                <w:noProof/>
                <w:webHidden/>
              </w:rPr>
              <w:fldChar w:fldCharType="end"/>
            </w:r>
          </w:hyperlink>
        </w:p>
        <w:p w:rsidR="001E07EE" w:rsidRDefault="00D72B44">
          <w:pPr>
            <w:pStyle w:val="TDC2"/>
            <w:tabs>
              <w:tab w:val="left" w:pos="880"/>
              <w:tab w:val="right" w:leader="dot" w:pos="9350"/>
            </w:tabs>
            <w:rPr>
              <w:rFonts w:asciiTheme="minorHAnsi" w:eastAsiaTheme="minorEastAsia" w:hAnsiTheme="minorHAnsi"/>
              <w:noProof/>
              <w:lang w:val="en-GB" w:eastAsia="en-GB"/>
            </w:rPr>
          </w:pPr>
          <w:hyperlink w:anchor="_Toc454461302" w:history="1">
            <w:r w:rsidR="001E07EE" w:rsidRPr="00AF5937">
              <w:rPr>
                <w:rStyle w:val="Hipervnculo"/>
                <w:noProof/>
                <w:lang w:val="es-ES"/>
              </w:rPr>
              <w:t>10.2</w:t>
            </w:r>
            <w:r w:rsidR="001E07EE">
              <w:rPr>
                <w:rFonts w:asciiTheme="minorHAnsi" w:eastAsiaTheme="minorEastAsia" w:hAnsiTheme="minorHAnsi"/>
                <w:noProof/>
                <w:lang w:val="en-GB" w:eastAsia="en-GB"/>
              </w:rPr>
              <w:tab/>
            </w:r>
            <w:r w:rsidR="001E07EE" w:rsidRPr="00AF5937">
              <w:rPr>
                <w:rStyle w:val="Hipervnculo"/>
                <w:noProof/>
              </w:rPr>
              <w:t>PHPExcel</w:t>
            </w:r>
            <w:r w:rsidR="001E07EE">
              <w:rPr>
                <w:noProof/>
                <w:webHidden/>
              </w:rPr>
              <w:tab/>
            </w:r>
            <w:r w:rsidR="001E07EE">
              <w:rPr>
                <w:noProof/>
                <w:webHidden/>
              </w:rPr>
              <w:fldChar w:fldCharType="begin"/>
            </w:r>
            <w:r w:rsidR="001E07EE">
              <w:rPr>
                <w:noProof/>
                <w:webHidden/>
              </w:rPr>
              <w:instrText xml:space="preserve"> PAGEREF _Toc454461302 \h </w:instrText>
            </w:r>
            <w:r w:rsidR="001E07EE">
              <w:rPr>
                <w:noProof/>
                <w:webHidden/>
              </w:rPr>
            </w:r>
            <w:r w:rsidR="001E07EE">
              <w:rPr>
                <w:noProof/>
                <w:webHidden/>
              </w:rPr>
              <w:fldChar w:fldCharType="separate"/>
            </w:r>
            <w:r w:rsidR="000A1DB3">
              <w:rPr>
                <w:noProof/>
                <w:webHidden/>
              </w:rPr>
              <w:t>28</w:t>
            </w:r>
            <w:r w:rsidR="001E07EE">
              <w:rPr>
                <w:noProof/>
                <w:webHidden/>
              </w:rPr>
              <w:fldChar w:fldCharType="end"/>
            </w:r>
          </w:hyperlink>
        </w:p>
        <w:p w:rsidR="001E07EE" w:rsidRDefault="00D72B44">
          <w:pPr>
            <w:pStyle w:val="TDC1"/>
            <w:rPr>
              <w:rFonts w:asciiTheme="minorHAnsi" w:eastAsiaTheme="minorEastAsia" w:hAnsiTheme="minorHAnsi"/>
              <w:lang w:val="en-GB" w:eastAsia="en-GB"/>
            </w:rPr>
          </w:pPr>
          <w:hyperlink w:anchor="_Toc454461303" w:history="1">
            <w:r w:rsidR="001E07EE" w:rsidRPr="00AF5937">
              <w:rPr>
                <w:rStyle w:val="Hipervnculo"/>
              </w:rPr>
              <w:t>11</w:t>
            </w:r>
            <w:r w:rsidR="001E07EE">
              <w:rPr>
                <w:rFonts w:asciiTheme="minorHAnsi" w:eastAsiaTheme="minorEastAsia" w:hAnsiTheme="minorHAnsi"/>
                <w:lang w:val="en-GB" w:eastAsia="en-GB"/>
              </w:rPr>
              <w:tab/>
            </w:r>
            <w:r w:rsidR="001E07EE" w:rsidRPr="00AF5937">
              <w:rPr>
                <w:rStyle w:val="Hipervnculo"/>
              </w:rPr>
              <w:t>Edición de Contenidos en la Biblioteca Digital</w:t>
            </w:r>
            <w:r w:rsidR="001E07EE">
              <w:rPr>
                <w:webHidden/>
              </w:rPr>
              <w:tab/>
            </w:r>
            <w:r w:rsidR="001E07EE">
              <w:rPr>
                <w:webHidden/>
              </w:rPr>
              <w:fldChar w:fldCharType="begin"/>
            </w:r>
            <w:r w:rsidR="001E07EE">
              <w:rPr>
                <w:webHidden/>
              </w:rPr>
              <w:instrText xml:space="preserve"> PAGEREF _Toc454461303 \h </w:instrText>
            </w:r>
            <w:r w:rsidR="001E07EE">
              <w:rPr>
                <w:webHidden/>
              </w:rPr>
            </w:r>
            <w:r w:rsidR="001E07EE">
              <w:rPr>
                <w:webHidden/>
              </w:rPr>
              <w:fldChar w:fldCharType="separate"/>
            </w:r>
            <w:r w:rsidR="000A1DB3">
              <w:rPr>
                <w:webHidden/>
              </w:rPr>
              <w:t>29</w:t>
            </w:r>
            <w:r w:rsidR="001E07EE">
              <w:rPr>
                <w:webHidden/>
              </w:rPr>
              <w:fldChar w:fldCharType="end"/>
            </w:r>
          </w:hyperlink>
        </w:p>
        <w:p w:rsidR="001E07EE" w:rsidRDefault="00D72B44">
          <w:pPr>
            <w:pStyle w:val="TDC1"/>
            <w:rPr>
              <w:rFonts w:asciiTheme="minorHAnsi" w:eastAsiaTheme="minorEastAsia" w:hAnsiTheme="minorHAnsi"/>
              <w:lang w:val="en-GB" w:eastAsia="en-GB"/>
            </w:rPr>
          </w:pPr>
          <w:hyperlink w:anchor="_Toc454461304" w:history="1">
            <w:r w:rsidR="001E07EE" w:rsidRPr="00AF5937">
              <w:rPr>
                <w:rStyle w:val="Hipervnculo"/>
              </w:rPr>
              <w:t>12</w:t>
            </w:r>
            <w:r w:rsidR="001E07EE">
              <w:rPr>
                <w:rFonts w:asciiTheme="minorHAnsi" w:eastAsiaTheme="minorEastAsia" w:hAnsiTheme="minorHAnsi"/>
                <w:lang w:val="en-GB" w:eastAsia="en-GB"/>
              </w:rPr>
              <w:tab/>
            </w:r>
            <w:r w:rsidR="001E07EE" w:rsidRPr="00AF5937">
              <w:rPr>
                <w:rStyle w:val="Hipervnculo"/>
              </w:rPr>
              <w:t>Administración la Biblioteca Digital</w:t>
            </w:r>
            <w:r w:rsidR="001E07EE">
              <w:rPr>
                <w:webHidden/>
              </w:rPr>
              <w:tab/>
            </w:r>
            <w:r w:rsidR="001E07EE">
              <w:rPr>
                <w:webHidden/>
              </w:rPr>
              <w:fldChar w:fldCharType="begin"/>
            </w:r>
            <w:r w:rsidR="001E07EE">
              <w:rPr>
                <w:webHidden/>
              </w:rPr>
              <w:instrText xml:space="preserve"> PAGEREF _Toc454461304 \h </w:instrText>
            </w:r>
            <w:r w:rsidR="001E07EE">
              <w:rPr>
                <w:webHidden/>
              </w:rPr>
            </w:r>
            <w:r w:rsidR="001E07EE">
              <w:rPr>
                <w:webHidden/>
              </w:rPr>
              <w:fldChar w:fldCharType="separate"/>
            </w:r>
            <w:r w:rsidR="000A1DB3">
              <w:rPr>
                <w:webHidden/>
              </w:rPr>
              <w:t>30</w:t>
            </w:r>
            <w:r w:rsidR="001E07EE">
              <w:rPr>
                <w:webHidden/>
              </w:rPr>
              <w:fldChar w:fldCharType="end"/>
            </w:r>
          </w:hyperlink>
        </w:p>
        <w:p w:rsidR="001E07EE" w:rsidRDefault="00D72B44">
          <w:pPr>
            <w:pStyle w:val="TDC1"/>
            <w:rPr>
              <w:rFonts w:asciiTheme="minorHAnsi" w:eastAsiaTheme="minorEastAsia" w:hAnsiTheme="minorHAnsi"/>
              <w:lang w:val="en-GB" w:eastAsia="en-GB"/>
            </w:rPr>
          </w:pPr>
          <w:hyperlink w:anchor="_Toc454461305" w:history="1">
            <w:r w:rsidR="001E07EE" w:rsidRPr="00AF5937">
              <w:rPr>
                <w:rStyle w:val="Hipervnculo"/>
              </w:rPr>
              <w:t>13</w:t>
            </w:r>
            <w:r w:rsidR="001E07EE">
              <w:rPr>
                <w:rFonts w:asciiTheme="minorHAnsi" w:eastAsiaTheme="minorEastAsia" w:hAnsiTheme="minorHAnsi"/>
                <w:lang w:val="en-GB" w:eastAsia="en-GB"/>
              </w:rPr>
              <w:tab/>
            </w:r>
            <w:r w:rsidR="001E07EE" w:rsidRPr="00AF5937">
              <w:rPr>
                <w:rStyle w:val="Hipervnculo"/>
              </w:rPr>
              <w:t>Seguridad</w:t>
            </w:r>
            <w:r w:rsidR="001E07EE">
              <w:rPr>
                <w:webHidden/>
              </w:rPr>
              <w:tab/>
            </w:r>
            <w:r w:rsidR="001E07EE">
              <w:rPr>
                <w:webHidden/>
              </w:rPr>
              <w:fldChar w:fldCharType="begin"/>
            </w:r>
            <w:r w:rsidR="001E07EE">
              <w:rPr>
                <w:webHidden/>
              </w:rPr>
              <w:instrText xml:space="preserve"> PAGEREF _Toc454461305 \h </w:instrText>
            </w:r>
            <w:r w:rsidR="001E07EE">
              <w:rPr>
                <w:webHidden/>
              </w:rPr>
            </w:r>
            <w:r w:rsidR="001E07EE">
              <w:rPr>
                <w:webHidden/>
              </w:rPr>
              <w:fldChar w:fldCharType="separate"/>
            </w:r>
            <w:r w:rsidR="000A1DB3">
              <w:rPr>
                <w:webHidden/>
              </w:rPr>
              <w:t>30</w:t>
            </w:r>
            <w:r w:rsidR="001E07EE">
              <w:rPr>
                <w:webHidden/>
              </w:rPr>
              <w:fldChar w:fldCharType="end"/>
            </w:r>
          </w:hyperlink>
        </w:p>
        <w:p w:rsidR="001E07EE" w:rsidRDefault="00D72B44">
          <w:pPr>
            <w:pStyle w:val="TDC1"/>
            <w:rPr>
              <w:rFonts w:asciiTheme="minorHAnsi" w:eastAsiaTheme="minorEastAsia" w:hAnsiTheme="minorHAnsi"/>
              <w:lang w:val="en-GB" w:eastAsia="en-GB"/>
            </w:rPr>
          </w:pPr>
          <w:hyperlink w:anchor="_Toc454461306" w:history="1">
            <w:r w:rsidR="001E07EE" w:rsidRPr="00AF5937">
              <w:rPr>
                <w:rStyle w:val="Hipervnculo"/>
              </w:rPr>
              <w:t>14</w:t>
            </w:r>
            <w:r w:rsidR="001E07EE">
              <w:rPr>
                <w:rFonts w:asciiTheme="minorHAnsi" w:eastAsiaTheme="minorEastAsia" w:hAnsiTheme="minorHAnsi"/>
                <w:lang w:val="en-GB" w:eastAsia="en-GB"/>
              </w:rPr>
              <w:tab/>
            </w:r>
            <w:r w:rsidR="001E07EE" w:rsidRPr="00AF5937">
              <w:rPr>
                <w:rStyle w:val="Hipervnculo"/>
              </w:rPr>
              <w:t>Soluciones de problemas de instalación o actualización</w:t>
            </w:r>
            <w:r w:rsidR="001E07EE">
              <w:rPr>
                <w:webHidden/>
              </w:rPr>
              <w:tab/>
            </w:r>
            <w:r w:rsidR="001E07EE">
              <w:rPr>
                <w:webHidden/>
              </w:rPr>
              <w:fldChar w:fldCharType="begin"/>
            </w:r>
            <w:r w:rsidR="001E07EE">
              <w:rPr>
                <w:webHidden/>
              </w:rPr>
              <w:instrText xml:space="preserve"> PAGEREF _Toc454461306 \h </w:instrText>
            </w:r>
            <w:r w:rsidR="001E07EE">
              <w:rPr>
                <w:webHidden/>
              </w:rPr>
            </w:r>
            <w:r w:rsidR="001E07EE">
              <w:rPr>
                <w:webHidden/>
              </w:rPr>
              <w:fldChar w:fldCharType="separate"/>
            </w:r>
            <w:r w:rsidR="000A1DB3">
              <w:rPr>
                <w:webHidden/>
              </w:rPr>
              <w:t>30</w:t>
            </w:r>
            <w:r w:rsidR="001E07EE">
              <w:rPr>
                <w:webHidden/>
              </w:rPr>
              <w:fldChar w:fldCharType="end"/>
            </w:r>
          </w:hyperlink>
        </w:p>
        <w:p w:rsidR="00300213" w:rsidRPr="008B39CB" w:rsidRDefault="002E47C5" w:rsidP="002E47C5">
          <w:r>
            <w:rPr>
              <w:b/>
              <w:bCs/>
              <w:lang w:val="es-ES"/>
            </w:rPr>
            <w:fldChar w:fldCharType="end"/>
          </w:r>
        </w:p>
      </w:sdtContent>
    </w:sdt>
    <w:p w:rsidR="00F9396D" w:rsidRDefault="00F9396D" w:rsidP="001E07EE">
      <w:pPr>
        <w:ind w:left="708" w:hanging="708"/>
        <w:rPr>
          <w:rFonts w:ascii="Calibri Light" w:eastAsia="SimSun" w:hAnsi="Calibri Light" w:cs="Times New Roman"/>
          <w:b/>
          <w:noProof/>
          <w:color w:val="000000"/>
          <w:sz w:val="36"/>
          <w:szCs w:val="56"/>
          <w:lang w:eastAsia="ja-JP"/>
        </w:rPr>
      </w:pPr>
      <w:r>
        <w:rPr>
          <w:rFonts w:ascii="Calibri Light" w:eastAsia="SimSun" w:hAnsi="Calibri Light" w:cs="Times New Roman"/>
          <w:b/>
          <w:noProof/>
          <w:color w:val="000000"/>
          <w:sz w:val="36"/>
          <w:szCs w:val="56"/>
          <w:lang w:eastAsia="ja-JP"/>
        </w:rPr>
        <w:br w:type="page"/>
      </w:r>
    </w:p>
    <w:p w:rsidR="0085408A" w:rsidRDefault="0085408A">
      <w:pPr>
        <w:rPr>
          <w:rFonts w:ascii="Calibri Light" w:eastAsia="SimSun" w:hAnsi="Calibri Light" w:cs="Times New Roman"/>
          <w:b/>
          <w:noProof/>
          <w:color w:val="000000"/>
          <w:sz w:val="36"/>
          <w:szCs w:val="56"/>
          <w:lang w:eastAsia="ja-JP"/>
        </w:rPr>
      </w:pPr>
    </w:p>
    <w:p w:rsidR="00D97992" w:rsidRPr="00D97992" w:rsidRDefault="00D97992" w:rsidP="00D97992">
      <w:pPr>
        <w:pStyle w:val="Ttulo11"/>
        <w:rPr>
          <w:noProof/>
          <w:lang w:val="es-BO"/>
        </w:rPr>
      </w:pPr>
      <w:bookmarkStart w:id="5" w:name="_Toc452998118"/>
      <w:bookmarkStart w:id="6" w:name="_Toc454461281"/>
      <w:r>
        <w:rPr>
          <w:noProof/>
          <w:lang w:val="es-BO"/>
        </w:rPr>
        <w:t>Antecedentes</w:t>
      </w:r>
      <w:bookmarkEnd w:id="5"/>
      <w:bookmarkEnd w:id="6"/>
    </w:p>
    <w:p w:rsidR="00D97992" w:rsidRPr="00CD5623" w:rsidRDefault="00D97992" w:rsidP="00D97992">
      <w:pPr>
        <w:spacing w:after="0" w:line="240" w:lineRule="auto"/>
        <w:rPr>
          <w:lang w:eastAsia="ja-JP"/>
        </w:rPr>
      </w:pPr>
      <w:r w:rsidRPr="00D97992">
        <w:rPr>
          <w:lang w:eastAsia="ja-JP"/>
        </w:rPr>
        <w:t xml:space="preserve">El presente manual le presentará los distintos pasos para publicar contenidos a través de páginas y editar la información </w:t>
      </w:r>
      <w:r w:rsidRPr="00CD5623">
        <w:rPr>
          <w:lang w:eastAsia="ja-JP"/>
        </w:rPr>
        <w:t>en el</w:t>
      </w:r>
      <w:r w:rsidRPr="00D97992">
        <w:rPr>
          <w:lang w:eastAsia="ja-JP"/>
        </w:rPr>
        <w:t xml:space="preserve"> sitio web</w:t>
      </w:r>
      <w:r w:rsidRPr="00CD5623">
        <w:rPr>
          <w:lang w:eastAsia="ja-JP"/>
        </w:rPr>
        <w:t xml:space="preserve"> organizacional de CINER. Además, le explicará los pasos necesarios para administrar el sitio web organizacional de CINER como el sitio web de la Biblioteca Digital de CINER.</w:t>
      </w:r>
    </w:p>
    <w:p w:rsidR="00D97992" w:rsidRPr="00CD5623" w:rsidRDefault="00D97992" w:rsidP="00D97992">
      <w:pPr>
        <w:spacing w:after="0" w:line="240" w:lineRule="auto"/>
        <w:rPr>
          <w:lang w:eastAsia="ja-JP"/>
        </w:rPr>
      </w:pPr>
    </w:p>
    <w:p w:rsidR="00D97992" w:rsidRPr="00D97992" w:rsidRDefault="00D97992" w:rsidP="00D97992">
      <w:pPr>
        <w:spacing w:after="0" w:line="240" w:lineRule="auto"/>
        <w:rPr>
          <w:lang w:eastAsia="ja-JP"/>
        </w:rPr>
      </w:pPr>
      <w:r w:rsidRPr="00CD5623">
        <w:rPr>
          <w:lang w:eastAsia="ja-JP"/>
        </w:rPr>
        <w:t xml:space="preserve">A partir de </w:t>
      </w:r>
      <w:r w:rsidR="00CD5623">
        <w:rPr>
          <w:lang w:eastAsia="ja-JP"/>
        </w:rPr>
        <w:t xml:space="preserve">la </w:t>
      </w:r>
      <w:r w:rsidRPr="00CD5623">
        <w:rPr>
          <w:lang w:eastAsia="ja-JP"/>
        </w:rPr>
        <w:t xml:space="preserve">sección </w:t>
      </w:r>
      <w:r w:rsidR="00CD5623" w:rsidRPr="00CD5623">
        <w:rPr>
          <w:lang w:eastAsia="ja-JP"/>
        </w:rPr>
        <w:fldChar w:fldCharType="begin"/>
      </w:r>
      <w:r w:rsidR="00CD5623" w:rsidRPr="00CD5623">
        <w:rPr>
          <w:lang w:eastAsia="ja-JP"/>
        </w:rPr>
        <w:instrText xml:space="preserve"> REF _Ref452991543 \r \h </w:instrText>
      </w:r>
      <w:r w:rsidR="00CD5623">
        <w:rPr>
          <w:lang w:eastAsia="ja-JP"/>
        </w:rPr>
        <w:instrText xml:space="preserve"> \* MERGEFORMAT </w:instrText>
      </w:r>
      <w:r w:rsidR="00CD5623" w:rsidRPr="00CD5623">
        <w:rPr>
          <w:lang w:eastAsia="ja-JP"/>
        </w:rPr>
      </w:r>
      <w:r w:rsidR="00CD5623" w:rsidRPr="00CD5623">
        <w:rPr>
          <w:lang w:eastAsia="ja-JP"/>
        </w:rPr>
        <w:fldChar w:fldCharType="separate"/>
      </w:r>
      <w:r w:rsidR="00CD5623" w:rsidRPr="00CD5623">
        <w:rPr>
          <w:lang w:eastAsia="ja-JP"/>
        </w:rPr>
        <w:t>5</w:t>
      </w:r>
      <w:r w:rsidR="00CD5623" w:rsidRPr="00CD5623">
        <w:rPr>
          <w:lang w:eastAsia="ja-JP"/>
        </w:rPr>
        <w:fldChar w:fldCharType="end"/>
      </w:r>
      <w:r w:rsidR="0000642B" w:rsidRPr="00CD5623">
        <w:rPr>
          <w:lang w:eastAsia="ja-JP"/>
        </w:rPr>
        <w:t xml:space="preserve"> se explic</w:t>
      </w:r>
      <w:r w:rsidR="00CD5623">
        <w:rPr>
          <w:lang w:eastAsia="ja-JP"/>
        </w:rPr>
        <w:t>a</w:t>
      </w:r>
      <w:r w:rsidR="0000642B" w:rsidRPr="00CD5623">
        <w:rPr>
          <w:lang w:eastAsia="ja-JP"/>
        </w:rPr>
        <w:t xml:space="preserve"> el manejo del sitio web organizacional de CINER. Las secciones </w:t>
      </w:r>
      <w:r w:rsidR="00CD5623" w:rsidRPr="00CD5623">
        <w:rPr>
          <w:lang w:eastAsia="ja-JP"/>
        </w:rPr>
        <w:fldChar w:fldCharType="begin"/>
      </w:r>
      <w:r w:rsidR="00CD5623" w:rsidRPr="00CD5623">
        <w:rPr>
          <w:lang w:eastAsia="ja-JP"/>
        </w:rPr>
        <w:instrText xml:space="preserve"> REF _Ref452991516 \r \h  \* MERGEFORMAT </w:instrText>
      </w:r>
      <w:r w:rsidR="00CD5623" w:rsidRPr="00CD5623">
        <w:rPr>
          <w:lang w:eastAsia="ja-JP"/>
        </w:rPr>
      </w:r>
      <w:r w:rsidR="00CD5623" w:rsidRPr="00CD5623">
        <w:rPr>
          <w:lang w:eastAsia="ja-JP"/>
        </w:rPr>
        <w:fldChar w:fldCharType="separate"/>
      </w:r>
      <w:r w:rsidR="00CD5623" w:rsidRPr="00CD5623">
        <w:rPr>
          <w:lang w:eastAsia="ja-JP"/>
        </w:rPr>
        <w:t>9</w:t>
      </w:r>
      <w:r w:rsidR="00CD5623" w:rsidRPr="00CD5623">
        <w:rPr>
          <w:lang w:eastAsia="ja-JP"/>
        </w:rPr>
        <w:fldChar w:fldCharType="end"/>
      </w:r>
      <w:r w:rsidR="00CD5623" w:rsidRPr="00CD5623">
        <w:rPr>
          <w:lang w:eastAsia="ja-JP"/>
        </w:rPr>
        <w:t xml:space="preserve"> - </w:t>
      </w:r>
      <w:r w:rsidR="00CD5623" w:rsidRPr="00CD5623">
        <w:rPr>
          <w:lang w:eastAsia="ja-JP"/>
        </w:rPr>
        <w:fldChar w:fldCharType="begin"/>
      </w:r>
      <w:r w:rsidR="00CD5623" w:rsidRPr="00CD5623">
        <w:rPr>
          <w:lang w:eastAsia="ja-JP"/>
        </w:rPr>
        <w:instrText xml:space="preserve"> REF _Ref452991505 \r \h  \* MERGEFORMAT </w:instrText>
      </w:r>
      <w:r w:rsidR="00CD5623" w:rsidRPr="00CD5623">
        <w:rPr>
          <w:lang w:eastAsia="ja-JP"/>
        </w:rPr>
      </w:r>
      <w:r w:rsidR="00CD5623" w:rsidRPr="00CD5623">
        <w:rPr>
          <w:lang w:eastAsia="ja-JP"/>
        </w:rPr>
        <w:fldChar w:fldCharType="separate"/>
      </w:r>
      <w:r w:rsidR="00CD5623" w:rsidRPr="00CD5623">
        <w:rPr>
          <w:lang w:eastAsia="ja-JP"/>
        </w:rPr>
        <w:t>12</w:t>
      </w:r>
      <w:r w:rsidR="00CD5623" w:rsidRPr="00CD5623">
        <w:rPr>
          <w:lang w:eastAsia="ja-JP"/>
        </w:rPr>
        <w:fldChar w:fldCharType="end"/>
      </w:r>
      <w:r w:rsidR="0000642B" w:rsidRPr="00CD5623">
        <w:rPr>
          <w:lang w:eastAsia="ja-JP"/>
        </w:rPr>
        <w:t xml:space="preserve"> cubren el manejo de la Biblioteca Digital.</w:t>
      </w:r>
    </w:p>
    <w:p w:rsidR="00D97992" w:rsidRPr="00D97992" w:rsidRDefault="00D97992" w:rsidP="00D97992">
      <w:pPr>
        <w:rPr>
          <w:lang w:eastAsia="ja-JP"/>
        </w:rPr>
      </w:pPr>
    </w:p>
    <w:p w:rsidR="0012678B" w:rsidRPr="00A23F29" w:rsidRDefault="00160B62" w:rsidP="00EB4673">
      <w:pPr>
        <w:pStyle w:val="Ttulo11"/>
        <w:rPr>
          <w:noProof/>
          <w:lang w:val="es-BO"/>
        </w:rPr>
      </w:pPr>
      <w:bookmarkStart w:id="7" w:name="_Toc452998119"/>
      <w:bookmarkStart w:id="8" w:name="_Toc454461282"/>
      <w:r w:rsidRPr="00A23F29">
        <w:rPr>
          <w:noProof/>
          <w:lang w:val="es-BO"/>
        </w:rPr>
        <w:t>Especificaciones técnicas de</w:t>
      </w:r>
      <w:r w:rsidR="00A23F29" w:rsidRPr="00A23F29">
        <w:rPr>
          <w:noProof/>
          <w:lang w:val="es-BO"/>
        </w:rPr>
        <w:t xml:space="preserve"> </w:t>
      </w:r>
      <w:r w:rsidRPr="00A23F29">
        <w:rPr>
          <w:noProof/>
          <w:lang w:val="es-BO"/>
        </w:rPr>
        <w:t>l</w:t>
      </w:r>
      <w:r w:rsidR="00A23F29" w:rsidRPr="00A23F29">
        <w:rPr>
          <w:noProof/>
          <w:lang w:val="es-BO"/>
        </w:rPr>
        <w:t>os</w:t>
      </w:r>
      <w:r w:rsidR="007A5CDF">
        <w:rPr>
          <w:noProof/>
          <w:lang w:val="es-BO"/>
        </w:rPr>
        <w:t xml:space="preserve"> s</w:t>
      </w:r>
      <w:r w:rsidRPr="00A23F29">
        <w:rPr>
          <w:noProof/>
          <w:lang w:val="es-BO"/>
        </w:rPr>
        <w:t>itio</w:t>
      </w:r>
      <w:r w:rsidR="00A23F29" w:rsidRPr="00A23F29">
        <w:rPr>
          <w:noProof/>
          <w:lang w:val="es-BO"/>
        </w:rPr>
        <w:t>s</w:t>
      </w:r>
      <w:r w:rsidR="007A5CDF">
        <w:rPr>
          <w:noProof/>
          <w:lang w:val="es-BO"/>
        </w:rPr>
        <w:t xml:space="preserve"> w</w:t>
      </w:r>
      <w:r w:rsidRPr="00A23F29">
        <w:rPr>
          <w:noProof/>
          <w:lang w:val="es-BO"/>
        </w:rPr>
        <w:t>eb</w:t>
      </w:r>
      <w:bookmarkEnd w:id="7"/>
      <w:bookmarkEnd w:id="8"/>
    </w:p>
    <w:p w:rsidR="00A23F29" w:rsidRPr="00A23F29" w:rsidRDefault="00A23F29" w:rsidP="00EB4673">
      <w:pPr>
        <w:rPr>
          <w:lang w:eastAsia="ja-JP"/>
        </w:rPr>
      </w:pPr>
      <w:r>
        <w:rPr>
          <w:lang w:eastAsia="ja-JP"/>
        </w:rPr>
        <w:t xml:space="preserve">CINER tiene dos sitios web en línea. Su sitio web organizacional está accesible bajo </w:t>
      </w:r>
      <w:r w:rsidRPr="00A23F29">
        <w:rPr>
          <w:rFonts w:ascii="Courier New" w:hAnsi="Courier New" w:cs="Courier New"/>
          <w:sz w:val="18"/>
          <w:szCs w:val="18"/>
          <w:lang w:eastAsia="ja-JP"/>
        </w:rPr>
        <w:t>http://www.ciner.org</w:t>
      </w:r>
      <w:r>
        <w:rPr>
          <w:lang w:eastAsia="ja-JP"/>
        </w:rPr>
        <w:t xml:space="preserve">. El sitio web que contiene la Biblioteca Digital de CINER está accesible bajo el subdominio </w:t>
      </w:r>
      <w:r w:rsidRPr="00A23F29">
        <w:rPr>
          <w:rFonts w:ascii="Courier New" w:hAnsi="Courier New" w:cs="Courier New"/>
          <w:sz w:val="18"/>
          <w:szCs w:val="18"/>
          <w:lang w:eastAsia="ja-JP"/>
        </w:rPr>
        <w:t>http://biblioteca.ciner.org</w:t>
      </w:r>
      <w:r>
        <w:rPr>
          <w:lang w:eastAsia="ja-JP"/>
        </w:rPr>
        <w:t xml:space="preserve">. </w:t>
      </w:r>
      <w:r w:rsidRPr="00A23F29">
        <w:rPr>
          <w:rFonts w:ascii="Courier New" w:hAnsi="Courier New" w:cs="Courier New"/>
          <w:sz w:val="18"/>
          <w:szCs w:val="18"/>
          <w:lang w:eastAsia="ja-JP"/>
        </w:rPr>
        <w:t xml:space="preserve">  </w:t>
      </w:r>
    </w:p>
    <w:p w:rsidR="00066CA0" w:rsidRDefault="00A23F29" w:rsidP="00EB4673">
      <w:pPr>
        <w:rPr>
          <w:lang w:eastAsia="ja-JP"/>
        </w:rPr>
      </w:pPr>
      <w:r>
        <w:rPr>
          <w:lang w:eastAsia="ja-JP"/>
        </w:rPr>
        <w:t xml:space="preserve">Los dos </w:t>
      </w:r>
      <w:r w:rsidR="00066CA0" w:rsidRPr="00066CA0">
        <w:rPr>
          <w:lang w:eastAsia="ja-JP"/>
        </w:rPr>
        <w:t>sitio</w:t>
      </w:r>
      <w:r>
        <w:rPr>
          <w:lang w:eastAsia="ja-JP"/>
        </w:rPr>
        <w:t>s</w:t>
      </w:r>
      <w:r w:rsidR="00066CA0" w:rsidRPr="00066CA0">
        <w:rPr>
          <w:lang w:eastAsia="ja-JP"/>
        </w:rPr>
        <w:t xml:space="preserve"> web de CINER est</w:t>
      </w:r>
      <w:r w:rsidR="00066CA0">
        <w:rPr>
          <w:lang w:eastAsia="ja-JP"/>
        </w:rPr>
        <w:t>á</w:t>
      </w:r>
      <w:r>
        <w:rPr>
          <w:lang w:eastAsia="ja-JP"/>
        </w:rPr>
        <w:t>n</w:t>
      </w:r>
      <w:r w:rsidR="00066CA0">
        <w:rPr>
          <w:lang w:eastAsia="ja-JP"/>
        </w:rPr>
        <w:t xml:space="preserve"> realizado</w:t>
      </w:r>
      <w:r>
        <w:rPr>
          <w:lang w:eastAsia="ja-JP"/>
        </w:rPr>
        <w:t xml:space="preserve">s </w:t>
      </w:r>
      <w:r w:rsidRPr="00A23F29">
        <w:rPr>
          <w:lang w:eastAsia="ja-JP"/>
        </w:rPr>
        <w:t>con el sistema de administración de s</w:t>
      </w:r>
      <w:r>
        <w:rPr>
          <w:lang w:eastAsia="ja-JP"/>
        </w:rPr>
        <w:t xml:space="preserve">itios web y contenido </w:t>
      </w:r>
      <w:proofErr w:type="spellStart"/>
      <w:r w:rsidR="00066CA0">
        <w:rPr>
          <w:lang w:eastAsia="ja-JP"/>
        </w:rPr>
        <w:t>WordPress</w:t>
      </w:r>
      <w:proofErr w:type="spellEnd"/>
      <w:r w:rsidR="00066CA0">
        <w:rPr>
          <w:lang w:eastAsia="ja-JP"/>
        </w:rPr>
        <w:t xml:space="preserve">, </w:t>
      </w:r>
      <w:r>
        <w:rPr>
          <w:lang w:eastAsia="ja-JP"/>
        </w:rPr>
        <w:t xml:space="preserve">en </w:t>
      </w:r>
      <w:r w:rsidR="00066CA0">
        <w:rPr>
          <w:lang w:eastAsia="ja-JP"/>
        </w:rPr>
        <w:t xml:space="preserve">versión </w:t>
      </w:r>
      <w:r w:rsidR="00315CFF">
        <w:rPr>
          <w:lang w:eastAsia="ja-JP"/>
        </w:rPr>
        <w:t>4.5.3</w:t>
      </w:r>
      <w:r>
        <w:rPr>
          <w:lang w:eastAsia="ja-JP"/>
        </w:rPr>
        <w:t>.</w:t>
      </w:r>
    </w:p>
    <w:p w:rsidR="004E5B63" w:rsidRDefault="004E5B63" w:rsidP="00EB4673">
      <w:pPr>
        <w:rPr>
          <w:lang w:eastAsia="ja-JP"/>
        </w:rPr>
      </w:pPr>
      <w:r>
        <w:rPr>
          <w:lang w:eastAsia="ja-JP"/>
        </w:rPr>
        <w:t>Para o</w:t>
      </w:r>
      <w:r w:rsidR="00315CFF">
        <w:rPr>
          <w:lang w:eastAsia="ja-JP"/>
        </w:rPr>
        <w:t xml:space="preserve">perar </w:t>
      </w:r>
      <w:proofErr w:type="spellStart"/>
      <w:r w:rsidR="00315CFF">
        <w:rPr>
          <w:lang w:eastAsia="ja-JP"/>
        </w:rPr>
        <w:t>WordPress</w:t>
      </w:r>
      <w:proofErr w:type="spellEnd"/>
      <w:r w:rsidR="00315CFF">
        <w:rPr>
          <w:lang w:eastAsia="ja-JP"/>
        </w:rPr>
        <w:t xml:space="preserve"> en versión 4.5.3</w:t>
      </w:r>
      <w:r>
        <w:rPr>
          <w:lang w:eastAsia="ja-JP"/>
        </w:rPr>
        <w:t xml:space="preserve"> es necesario que el entorno de hosting suporte</w:t>
      </w:r>
    </w:p>
    <w:p w:rsidR="004E5B63" w:rsidRDefault="004E5B63" w:rsidP="00AE68E5">
      <w:pPr>
        <w:numPr>
          <w:ilvl w:val="0"/>
          <w:numId w:val="3"/>
        </w:numPr>
        <w:spacing w:before="100" w:beforeAutospacing="1" w:after="100" w:afterAutospacing="1" w:line="240" w:lineRule="auto"/>
      </w:pPr>
      <w:r>
        <w:t>lenguaje de programación PHP en versión 5.6 o más</w:t>
      </w:r>
      <w:r w:rsidR="00480420">
        <w:t xml:space="preserve"> alta</w:t>
      </w:r>
    </w:p>
    <w:p w:rsidR="00066CA0" w:rsidRDefault="004E5B63" w:rsidP="00AE68E5">
      <w:pPr>
        <w:numPr>
          <w:ilvl w:val="0"/>
          <w:numId w:val="3"/>
        </w:numPr>
        <w:spacing w:before="100" w:beforeAutospacing="1" w:after="100" w:afterAutospacing="1" w:line="240" w:lineRule="auto"/>
      </w:pPr>
      <w:r>
        <w:t xml:space="preserve">sistema de </w:t>
      </w:r>
      <w:r w:rsidRPr="004E5B63">
        <w:t xml:space="preserve">banco de datos </w:t>
      </w:r>
      <w:proofErr w:type="spellStart"/>
      <w:r w:rsidRPr="004E5B63">
        <w:t>MySQL</w:t>
      </w:r>
      <w:proofErr w:type="spellEnd"/>
      <w:r w:rsidRPr="004E5B63">
        <w:t xml:space="preserve"> en versión 5.6 o m</w:t>
      </w:r>
      <w:r>
        <w:t xml:space="preserve">ás </w:t>
      </w:r>
      <w:r w:rsidR="00480420">
        <w:t>alta</w:t>
      </w:r>
    </w:p>
    <w:p w:rsidR="00A23F29" w:rsidRPr="004E5B63" w:rsidRDefault="00A23F29" w:rsidP="00A23F29">
      <w:pPr>
        <w:spacing w:before="100" w:beforeAutospacing="1" w:after="100" w:afterAutospacing="1" w:line="240" w:lineRule="auto"/>
      </w:pPr>
      <w:r>
        <w:t>Además, la Biblioteca Digital requiere la instalación de la biblioteca PHP “</w:t>
      </w:r>
      <w:proofErr w:type="spellStart"/>
      <w:r>
        <w:t>PHPExcel</w:t>
      </w:r>
      <w:proofErr w:type="spellEnd"/>
      <w:r>
        <w:t>”</w:t>
      </w:r>
      <w:r w:rsidR="00E133EC">
        <w:t xml:space="preserve"> en versión 1.8.1 o más alta</w:t>
      </w:r>
      <w:r w:rsidR="00315CFF">
        <w:t xml:space="preserve"> en el entorno de </w:t>
      </w:r>
      <w:proofErr w:type="spellStart"/>
      <w:r w:rsidR="00315CFF">
        <w:t>hosting</w:t>
      </w:r>
      <w:proofErr w:type="spellEnd"/>
      <w:r w:rsidR="00BF6C7F">
        <w:t xml:space="preserve"> (véase sección </w:t>
      </w:r>
      <w:r w:rsidR="00BF6C7F">
        <w:fldChar w:fldCharType="begin"/>
      </w:r>
      <w:r w:rsidR="00BF6C7F">
        <w:instrText xml:space="preserve"> REF _Ref454443964 \r \h </w:instrText>
      </w:r>
      <w:r w:rsidR="00BF6C7F">
        <w:fldChar w:fldCharType="separate"/>
      </w:r>
      <w:r w:rsidR="00BF6C7F">
        <w:t>10.2</w:t>
      </w:r>
      <w:r w:rsidR="00BF6C7F">
        <w:fldChar w:fldCharType="end"/>
      </w:r>
      <w:r w:rsidR="00BF6C7F">
        <w:t>)</w:t>
      </w:r>
      <w:r w:rsidR="00315CFF">
        <w:t>.</w:t>
      </w:r>
    </w:p>
    <w:p w:rsidR="00160B62" w:rsidRDefault="00160B62" w:rsidP="00EB4673">
      <w:pPr>
        <w:rPr>
          <w:lang w:eastAsia="ja-JP"/>
        </w:rPr>
      </w:pPr>
      <w:r w:rsidRPr="00160B62">
        <w:rPr>
          <w:lang w:eastAsia="ja-JP"/>
        </w:rPr>
        <w:t>Más información y documentación det</w:t>
      </w:r>
      <w:r>
        <w:rPr>
          <w:lang w:eastAsia="ja-JP"/>
        </w:rPr>
        <w:t xml:space="preserve">allada y actualizada sobre </w:t>
      </w:r>
      <w:proofErr w:type="spellStart"/>
      <w:r>
        <w:rPr>
          <w:lang w:eastAsia="ja-JP"/>
        </w:rPr>
        <w:t>WordP</w:t>
      </w:r>
      <w:r w:rsidRPr="00160B62">
        <w:rPr>
          <w:lang w:eastAsia="ja-JP"/>
        </w:rPr>
        <w:t>ress</w:t>
      </w:r>
      <w:proofErr w:type="spellEnd"/>
      <w:r w:rsidRPr="00160B62">
        <w:rPr>
          <w:lang w:eastAsia="ja-JP"/>
        </w:rPr>
        <w:t xml:space="preserve"> puede ser encontrada en </w:t>
      </w:r>
      <w:hyperlink r:id="rId19" w:history="1">
        <w:r w:rsidR="004E5B63" w:rsidRPr="00DD4691">
          <w:rPr>
            <w:rStyle w:val="Hipervnculo"/>
            <w:lang w:eastAsia="ja-JP"/>
          </w:rPr>
          <w:t>http://www.wordpress.org</w:t>
        </w:r>
      </w:hyperlink>
    </w:p>
    <w:p w:rsidR="00160B62" w:rsidRPr="00160B62" w:rsidRDefault="00160B62" w:rsidP="00EB4673">
      <w:pPr>
        <w:rPr>
          <w:lang w:eastAsia="ja-JP"/>
        </w:rPr>
      </w:pPr>
      <w:r>
        <w:rPr>
          <w:lang w:eastAsia="ja-JP"/>
        </w:rPr>
        <w:t xml:space="preserve">Un manual de </w:t>
      </w:r>
      <w:proofErr w:type="spellStart"/>
      <w:r>
        <w:rPr>
          <w:lang w:eastAsia="ja-JP"/>
        </w:rPr>
        <w:t>WordPress</w:t>
      </w:r>
      <w:proofErr w:type="spellEnd"/>
      <w:r>
        <w:rPr>
          <w:lang w:eastAsia="ja-JP"/>
        </w:rPr>
        <w:t xml:space="preserve"> en español puede ser encontrado en </w:t>
      </w:r>
      <w:hyperlink r:id="rId20" w:history="1">
        <w:r w:rsidR="00066CA0" w:rsidRPr="00066CA0">
          <w:rPr>
            <w:rStyle w:val="Hipervnculo"/>
            <w:lang w:eastAsia="ja-JP"/>
          </w:rPr>
          <w:t>http://codex.wordpress.org/es:WordPress_Lessons</w:t>
        </w:r>
      </w:hyperlink>
    </w:p>
    <w:p w:rsidR="006650F1" w:rsidRDefault="0000196B" w:rsidP="0082679E">
      <w:pPr>
        <w:pStyle w:val="Ttulo11"/>
        <w:rPr>
          <w:noProof/>
          <w:lang w:val="es-BO"/>
        </w:rPr>
      </w:pPr>
      <w:bookmarkStart w:id="9" w:name="_Toc452998120"/>
      <w:bookmarkStart w:id="10" w:name="_Toc454461283"/>
      <w:r>
        <w:rPr>
          <w:noProof/>
          <w:lang w:val="es-BO"/>
        </w:rPr>
        <w:t>Datos de accesso</w:t>
      </w:r>
      <w:bookmarkEnd w:id="9"/>
      <w:bookmarkEnd w:id="10"/>
    </w:p>
    <w:p w:rsidR="0000196B" w:rsidRDefault="002E3D06" w:rsidP="0000196B">
      <w:pPr>
        <w:rPr>
          <w:lang w:eastAsia="ja-JP"/>
        </w:rPr>
      </w:pPr>
      <w:r>
        <w:rPr>
          <w:lang w:eastAsia="ja-JP"/>
        </w:rPr>
        <w:t>Para editar y administrar los dos</w:t>
      </w:r>
      <w:r w:rsidR="00DD129B">
        <w:rPr>
          <w:lang w:eastAsia="ja-JP"/>
        </w:rPr>
        <w:t xml:space="preserve"> sitio</w:t>
      </w:r>
      <w:r>
        <w:rPr>
          <w:lang w:eastAsia="ja-JP"/>
        </w:rPr>
        <w:t>s</w:t>
      </w:r>
      <w:r w:rsidR="00DD129B">
        <w:rPr>
          <w:lang w:eastAsia="ja-JP"/>
        </w:rPr>
        <w:t xml:space="preserve"> web hay dos tipos de cu</w:t>
      </w:r>
      <w:r w:rsidR="0000196B">
        <w:rPr>
          <w:lang w:eastAsia="ja-JP"/>
        </w:rPr>
        <w:t>e</w:t>
      </w:r>
      <w:r w:rsidR="00DD129B">
        <w:rPr>
          <w:lang w:eastAsia="ja-JP"/>
        </w:rPr>
        <w:t>n</w:t>
      </w:r>
      <w:r w:rsidR="0000196B">
        <w:rPr>
          <w:lang w:eastAsia="ja-JP"/>
        </w:rPr>
        <w:t>ta de usuario con diferentes permisos. El rol “editor” y “administrador”.</w:t>
      </w:r>
      <w:r w:rsidR="00E57303">
        <w:rPr>
          <w:lang w:eastAsia="ja-JP"/>
        </w:rPr>
        <w:t xml:space="preserve"> El administrador tiene el acceso completo a todas las funcionalidades</w:t>
      </w:r>
      <w:r>
        <w:rPr>
          <w:lang w:eastAsia="ja-JP"/>
        </w:rPr>
        <w:t xml:space="preserve"> como también la creación de nuevos usuarios. E</w:t>
      </w:r>
      <w:r w:rsidR="00E57303">
        <w:rPr>
          <w:lang w:eastAsia="ja-JP"/>
        </w:rPr>
        <w:t xml:space="preserve">l editor solo tiene acceso a todas las funcionalidades que se necesita para crear y editar páginas y contenidos. </w:t>
      </w:r>
    </w:p>
    <w:p w:rsidR="002E3D06" w:rsidRDefault="002E3D06" w:rsidP="002E3D06">
      <w:pPr>
        <w:pStyle w:val="Ttulo5"/>
        <w:rPr>
          <w:lang w:eastAsia="ja-JP"/>
        </w:rPr>
      </w:pPr>
      <w:r>
        <w:rPr>
          <w:lang w:eastAsia="ja-JP"/>
        </w:rPr>
        <w:t>Sitio web organizacional http://www.ciner.org</w:t>
      </w:r>
    </w:p>
    <w:p w:rsidR="002E3D06" w:rsidRDefault="00DD129B" w:rsidP="0000196B">
      <w:pPr>
        <w:rPr>
          <w:lang w:eastAsia="ja-JP"/>
        </w:rPr>
      </w:pPr>
      <w:r>
        <w:rPr>
          <w:lang w:eastAsia="ja-JP"/>
        </w:rPr>
        <w:t>El nombre de cuenta para el rol de administrador es “</w:t>
      </w:r>
      <w:r w:rsidRPr="00DD129B">
        <w:rPr>
          <w:lang w:eastAsia="ja-JP"/>
        </w:rPr>
        <w:t>C1N3R_ADM1N</w:t>
      </w:r>
      <w:r>
        <w:rPr>
          <w:lang w:eastAsia="ja-JP"/>
        </w:rPr>
        <w:t xml:space="preserve">”. </w:t>
      </w:r>
      <w:r w:rsidR="003E0113">
        <w:rPr>
          <w:lang w:eastAsia="ja-JP"/>
        </w:rPr>
        <w:t>La dirección de correo vinculada</w:t>
      </w:r>
      <w:r>
        <w:rPr>
          <w:lang w:eastAsia="ja-JP"/>
        </w:rPr>
        <w:t xml:space="preserve"> con este usuario es </w:t>
      </w:r>
      <w:hyperlink r:id="rId21" w:history="1">
        <w:r w:rsidRPr="00DD4691">
          <w:rPr>
            <w:rStyle w:val="Hipervnculo"/>
            <w:lang w:eastAsia="ja-JP"/>
          </w:rPr>
          <w:t>ciner@ciner.org</w:t>
        </w:r>
      </w:hyperlink>
      <w:r w:rsidR="00315CFF">
        <w:rPr>
          <w:rStyle w:val="Refdenotaalpie"/>
          <w:color w:val="0563C1" w:themeColor="hyperlink"/>
          <w:u w:val="single"/>
          <w:lang w:eastAsia="ja-JP"/>
        </w:rPr>
        <w:footnoteReference w:id="1"/>
      </w:r>
      <w:r>
        <w:rPr>
          <w:lang w:eastAsia="ja-JP"/>
        </w:rPr>
        <w:t xml:space="preserve">. </w:t>
      </w:r>
    </w:p>
    <w:p w:rsidR="002E3D06" w:rsidRDefault="002E3D06" w:rsidP="002E3D06">
      <w:pPr>
        <w:pStyle w:val="Ttulo5"/>
        <w:rPr>
          <w:lang w:eastAsia="ja-JP"/>
        </w:rPr>
      </w:pPr>
      <w:r>
        <w:rPr>
          <w:lang w:eastAsia="ja-JP"/>
        </w:rPr>
        <w:t>Sitio web Biblioteca Digital http://biblioteca.ciner.org</w:t>
      </w:r>
    </w:p>
    <w:p w:rsidR="002E3D06" w:rsidRDefault="002E3D06" w:rsidP="0000196B">
      <w:pPr>
        <w:rPr>
          <w:lang w:eastAsia="ja-JP"/>
        </w:rPr>
      </w:pPr>
      <w:r>
        <w:rPr>
          <w:lang w:eastAsia="ja-JP"/>
        </w:rPr>
        <w:t>El nombre de cuenta para el rol de administrador es “</w:t>
      </w:r>
      <w:r w:rsidRPr="00DD129B">
        <w:rPr>
          <w:lang w:eastAsia="ja-JP"/>
        </w:rPr>
        <w:t>C1N3R_</w:t>
      </w:r>
      <w:r>
        <w:rPr>
          <w:lang w:eastAsia="ja-JP"/>
        </w:rPr>
        <w:t>B1B_</w:t>
      </w:r>
      <w:r w:rsidRPr="00DD129B">
        <w:rPr>
          <w:lang w:eastAsia="ja-JP"/>
        </w:rPr>
        <w:t>ADM1N</w:t>
      </w:r>
      <w:r>
        <w:rPr>
          <w:lang w:eastAsia="ja-JP"/>
        </w:rPr>
        <w:t xml:space="preserve">”. La dirección de correo vinculada con este usuario es </w:t>
      </w:r>
      <w:hyperlink r:id="rId22" w:history="1">
        <w:r w:rsidRPr="00DD4691">
          <w:rPr>
            <w:rStyle w:val="Hipervnculo"/>
            <w:lang w:eastAsia="ja-JP"/>
          </w:rPr>
          <w:t>ciner@ciner.org</w:t>
        </w:r>
      </w:hyperlink>
      <w:r>
        <w:rPr>
          <w:lang w:eastAsia="ja-JP"/>
        </w:rPr>
        <w:t xml:space="preserve">. </w:t>
      </w:r>
    </w:p>
    <w:p w:rsidR="003E0113" w:rsidRDefault="00DD129B" w:rsidP="0000196B">
      <w:pPr>
        <w:rPr>
          <w:lang w:eastAsia="ja-JP"/>
        </w:rPr>
      </w:pPr>
      <w:r>
        <w:rPr>
          <w:lang w:eastAsia="ja-JP"/>
        </w:rPr>
        <w:t>Ojo, por razones de seguridad es aconsejable camb</w:t>
      </w:r>
      <w:r w:rsidR="00E57303">
        <w:rPr>
          <w:lang w:eastAsia="ja-JP"/>
        </w:rPr>
        <w:t>iar la clave de todos los usuarios y especialmente la del</w:t>
      </w:r>
      <w:r>
        <w:rPr>
          <w:lang w:eastAsia="ja-JP"/>
        </w:rPr>
        <w:t xml:space="preserve"> usuario</w:t>
      </w:r>
      <w:r w:rsidR="003E0113">
        <w:rPr>
          <w:lang w:eastAsia="ja-JP"/>
        </w:rPr>
        <w:t xml:space="preserve"> administrativo</w:t>
      </w:r>
      <w:r>
        <w:rPr>
          <w:lang w:eastAsia="ja-JP"/>
        </w:rPr>
        <w:t xml:space="preserve"> regularmente</w:t>
      </w:r>
      <w:r w:rsidR="003E0113">
        <w:rPr>
          <w:lang w:eastAsia="ja-JP"/>
        </w:rPr>
        <w:t xml:space="preserve"> usando una clave</w:t>
      </w:r>
      <w:r w:rsidR="004D181A">
        <w:rPr>
          <w:lang w:eastAsia="ja-JP"/>
        </w:rPr>
        <w:t xml:space="preserve"> fuerte con por lo menos 11 dígi</w:t>
      </w:r>
      <w:r w:rsidR="003E0113">
        <w:rPr>
          <w:lang w:eastAsia="ja-JP"/>
        </w:rPr>
        <w:t xml:space="preserve">tos. </w:t>
      </w:r>
      <w:r w:rsidR="00E57303">
        <w:rPr>
          <w:lang w:eastAsia="ja-JP"/>
        </w:rPr>
        <w:t>En cuanto se quiere cambiar su clave e</w:t>
      </w:r>
      <w:r w:rsidR="003E0113">
        <w:rPr>
          <w:lang w:eastAsia="ja-JP"/>
        </w:rPr>
        <w:t xml:space="preserve">l sistema </w:t>
      </w:r>
      <w:proofErr w:type="spellStart"/>
      <w:r w:rsidR="003E0113">
        <w:rPr>
          <w:lang w:eastAsia="ja-JP"/>
        </w:rPr>
        <w:t>WordPress</w:t>
      </w:r>
      <w:proofErr w:type="spellEnd"/>
      <w:r w:rsidR="00E57303">
        <w:rPr>
          <w:lang w:eastAsia="ja-JP"/>
        </w:rPr>
        <w:t xml:space="preserve"> sugiere una clave fuerte. Es aconsejable usar las claves generados por </w:t>
      </w:r>
      <w:proofErr w:type="spellStart"/>
      <w:r w:rsidR="00E57303">
        <w:rPr>
          <w:lang w:eastAsia="ja-JP"/>
        </w:rPr>
        <w:t>WordPress</w:t>
      </w:r>
      <w:proofErr w:type="spellEnd"/>
      <w:r w:rsidR="00E57303">
        <w:rPr>
          <w:lang w:eastAsia="ja-JP"/>
        </w:rPr>
        <w:t xml:space="preserve">. </w:t>
      </w:r>
      <w:r w:rsidR="003E0113">
        <w:rPr>
          <w:lang w:eastAsia="ja-JP"/>
        </w:rPr>
        <w:t xml:space="preserve">  </w:t>
      </w:r>
    </w:p>
    <w:p w:rsidR="00DD129B" w:rsidRDefault="00E57303" w:rsidP="00315CFF">
      <w:pPr>
        <w:rPr>
          <w:lang w:eastAsia="ja-JP"/>
        </w:rPr>
      </w:pPr>
      <w:r>
        <w:rPr>
          <w:b/>
          <w:lang w:eastAsia="ja-JP"/>
        </w:rPr>
        <w:t xml:space="preserve">Importante: </w:t>
      </w:r>
      <w:r w:rsidRPr="00E57303">
        <w:rPr>
          <w:lang w:eastAsia="ja-JP"/>
        </w:rPr>
        <w:t>Por razones de seguridad es importante</w:t>
      </w:r>
      <w:r>
        <w:rPr>
          <w:b/>
          <w:lang w:eastAsia="ja-JP"/>
        </w:rPr>
        <w:t xml:space="preserve"> </w:t>
      </w:r>
      <w:r w:rsidR="003E0113" w:rsidRPr="003E0113">
        <w:rPr>
          <w:b/>
          <w:lang w:eastAsia="ja-JP"/>
        </w:rPr>
        <w:t>no</w:t>
      </w:r>
      <w:r w:rsidR="003E0113">
        <w:rPr>
          <w:lang w:eastAsia="ja-JP"/>
        </w:rPr>
        <w:t xml:space="preserve"> crear una cuenta con permisos administrativos que se llama “</w:t>
      </w:r>
      <w:proofErr w:type="spellStart"/>
      <w:r w:rsidR="003E0113">
        <w:rPr>
          <w:lang w:eastAsia="ja-JP"/>
        </w:rPr>
        <w:t>admin</w:t>
      </w:r>
      <w:proofErr w:type="spellEnd"/>
      <w:r w:rsidR="003E0113">
        <w:rPr>
          <w:lang w:eastAsia="ja-JP"/>
        </w:rPr>
        <w:t>”, “</w:t>
      </w:r>
      <w:proofErr w:type="spellStart"/>
      <w:r w:rsidR="003E0113">
        <w:rPr>
          <w:lang w:eastAsia="ja-JP"/>
        </w:rPr>
        <w:t>aministrator</w:t>
      </w:r>
      <w:proofErr w:type="spellEnd"/>
      <w:r w:rsidR="003E0113">
        <w:rPr>
          <w:lang w:eastAsia="ja-JP"/>
        </w:rPr>
        <w:t>”</w:t>
      </w:r>
      <w:r w:rsidR="00C23214">
        <w:rPr>
          <w:lang w:eastAsia="ja-JP"/>
        </w:rPr>
        <w:t xml:space="preserve"> ni</w:t>
      </w:r>
      <w:r w:rsidR="003E0113">
        <w:rPr>
          <w:lang w:eastAsia="ja-JP"/>
        </w:rPr>
        <w:t xml:space="preserve"> “administrador”</w:t>
      </w:r>
      <w:r w:rsidR="00315CFF">
        <w:rPr>
          <w:lang w:eastAsia="ja-JP"/>
        </w:rPr>
        <w:t xml:space="preserve">.  </w:t>
      </w:r>
    </w:p>
    <w:p w:rsidR="004D181A" w:rsidRDefault="004D181A" w:rsidP="004D181A">
      <w:pPr>
        <w:rPr>
          <w:lang w:eastAsia="ja-JP"/>
        </w:rPr>
      </w:pPr>
    </w:p>
    <w:p w:rsidR="004D181A" w:rsidRDefault="004D181A" w:rsidP="004D181A">
      <w:pPr>
        <w:pStyle w:val="Ttulo11"/>
        <w:rPr>
          <w:noProof/>
          <w:lang w:val="es-BO"/>
        </w:rPr>
      </w:pPr>
      <w:bookmarkStart w:id="11" w:name="_Toc452998121"/>
      <w:bookmarkStart w:id="12" w:name="_Toc454461284"/>
      <w:r>
        <w:rPr>
          <w:noProof/>
          <w:lang w:val="es-BO"/>
        </w:rPr>
        <w:t xml:space="preserve">Acceso </w:t>
      </w:r>
      <w:r w:rsidR="00C26CE6">
        <w:rPr>
          <w:noProof/>
          <w:lang w:val="es-BO"/>
        </w:rPr>
        <w:t xml:space="preserve">al </w:t>
      </w:r>
      <w:r>
        <w:rPr>
          <w:noProof/>
          <w:lang w:val="es-BO"/>
        </w:rPr>
        <w:t>escr</w:t>
      </w:r>
      <w:r w:rsidR="002E47C5">
        <w:rPr>
          <w:noProof/>
          <w:lang w:val="es-BO"/>
        </w:rPr>
        <w:t>i</w:t>
      </w:r>
      <w:r>
        <w:rPr>
          <w:noProof/>
          <w:lang w:val="es-BO"/>
        </w:rPr>
        <w:t>torio de administraci</w:t>
      </w:r>
      <w:r w:rsidR="00C26CE6">
        <w:rPr>
          <w:noProof/>
          <w:lang w:val="es-BO"/>
        </w:rPr>
        <w:t>ón de los sitios</w:t>
      </w:r>
      <w:bookmarkEnd w:id="11"/>
      <w:bookmarkEnd w:id="12"/>
    </w:p>
    <w:p w:rsidR="004D181A" w:rsidRDefault="004D181A" w:rsidP="004D181A"/>
    <w:p w:rsidR="00C26CE6" w:rsidRDefault="00C26CE6" w:rsidP="00C26CE6">
      <w:pPr>
        <w:rPr>
          <w:lang w:eastAsia="ja-JP"/>
        </w:rPr>
      </w:pPr>
      <w:r>
        <w:rPr>
          <w:lang w:eastAsia="ja-JP"/>
        </w:rPr>
        <w:t>Para acceder a la interfaz administrativa</w:t>
      </w:r>
      <w:r w:rsidR="00DB53DB">
        <w:rPr>
          <w:lang w:eastAsia="ja-JP"/>
        </w:rPr>
        <w:t xml:space="preserve"> de los sitios web</w:t>
      </w:r>
      <w:r>
        <w:rPr>
          <w:lang w:eastAsia="ja-JP"/>
        </w:rPr>
        <w:t xml:space="preserve">, es decir el escritorio de administración, hay que ingresar la ruta: </w:t>
      </w:r>
      <w:r w:rsidRPr="002E3D06">
        <w:rPr>
          <w:rStyle w:val="Hipervnculo"/>
        </w:rPr>
        <w:t>http://</w:t>
      </w:r>
      <w:hyperlink r:id="rId23" w:history="1">
        <w:r w:rsidRPr="00DD4691">
          <w:rPr>
            <w:rStyle w:val="Hipervnculo"/>
            <w:lang w:eastAsia="ja-JP"/>
          </w:rPr>
          <w:t>www.ciner.org/wp-admin</w:t>
        </w:r>
      </w:hyperlink>
      <w:r w:rsidR="00B05399">
        <w:t xml:space="preserve"> para el sitio web organizacional r</w:t>
      </w:r>
      <w:r w:rsidRPr="002E3D06">
        <w:t xml:space="preserve">espectivamente </w:t>
      </w:r>
      <w:hyperlink r:id="rId24" w:history="1">
        <w:r w:rsidRPr="00897D4C">
          <w:rPr>
            <w:rStyle w:val="Hipervnculo"/>
            <w:lang w:eastAsia="ja-JP"/>
          </w:rPr>
          <w:t>http://biblioteca.ciner.org/wp-admin</w:t>
        </w:r>
      </w:hyperlink>
      <w:r w:rsidR="00B05399">
        <w:t xml:space="preserve"> para la Biblioteca Digital e</w:t>
      </w:r>
      <w:r w:rsidRPr="00C26CE6">
        <w:t>n un navegador.</w:t>
      </w:r>
    </w:p>
    <w:p w:rsidR="00C26CE6" w:rsidRDefault="00C26CE6" w:rsidP="00C26CE6">
      <w:pPr>
        <w:rPr>
          <w:lang w:eastAsia="ja-JP"/>
        </w:rPr>
      </w:pPr>
      <w:r>
        <w:rPr>
          <w:lang w:eastAsia="ja-JP"/>
        </w:rPr>
        <w:t>En la máscara de dialogo hay que introducir el nombre de usuario o la dirección de correo vinculada con la cuenta de</w:t>
      </w:r>
      <w:r w:rsidR="002F3138">
        <w:rPr>
          <w:lang w:eastAsia="ja-JP"/>
        </w:rPr>
        <w:t>l</w:t>
      </w:r>
      <w:r>
        <w:rPr>
          <w:lang w:eastAsia="ja-JP"/>
        </w:rPr>
        <w:t xml:space="preserve"> usuario.</w:t>
      </w:r>
    </w:p>
    <w:p w:rsidR="001A46E2" w:rsidRDefault="00C26CE6" w:rsidP="001A46E2">
      <w:pPr>
        <w:keepNext/>
        <w:jc w:val="center"/>
      </w:pPr>
      <w:r>
        <w:rPr>
          <w:noProof/>
          <w:lang w:eastAsia="es-BO"/>
        </w:rPr>
        <w:drawing>
          <wp:inline distT="0" distB="0" distL="0" distR="0" wp14:anchorId="0C3032DC" wp14:editId="478AD400">
            <wp:extent cx="2034155" cy="293400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P_login.png"/>
                    <pic:cNvPicPr/>
                  </pic:nvPicPr>
                  <pic:blipFill>
                    <a:blip r:embed="rId25">
                      <a:extLst>
                        <a:ext uri="{28A0092B-C50C-407E-A947-70E740481C1C}">
                          <a14:useLocalDpi xmlns:a14="http://schemas.microsoft.com/office/drawing/2010/main" val="0"/>
                        </a:ext>
                      </a:extLst>
                    </a:blip>
                    <a:stretch>
                      <a:fillRect/>
                    </a:stretch>
                  </pic:blipFill>
                  <pic:spPr>
                    <a:xfrm>
                      <a:off x="0" y="0"/>
                      <a:ext cx="2034155" cy="2934000"/>
                    </a:xfrm>
                    <a:prstGeom prst="rect">
                      <a:avLst/>
                    </a:prstGeom>
                  </pic:spPr>
                </pic:pic>
              </a:graphicData>
            </a:graphic>
          </wp:inline>
        </w:drawing>
      </w:r>
    </w:p>
    <w:p w:rsidR="00C26CE6" w:rsidRPr="001A46E2" w:rsidRDefault="001A46E2" w:rsidP="001A46E2">
      <w:pPr>
        <w:pStyle w:val="Epgrafe"/>
        <w:jc w:val="center"/>
        <w:rPr>
          <w:lang w:val="es-ES"/>
        </w:rPr>
      </w:pPr>
      <w:bookmarkStart w:id="13" w:name="_Ref452731137"/>
      <w:bookmarkStart w:id="14" w:name="_Ref452731130"/>
      <w:r>
        <w:t xml:space="preserve">Imagen </w:t>
      </w:r>
      <w:r>
        <w:fldChar w:fldCharType="begin"/>
      </w:r>
      <w:r>
        <w:instrText xml:space="preserve"> SEQ Imagen \* ARABIC </w:instrText>
      </w:r>
      <w:r>
        <w:fldChar w:fldCharType="separate"/>
      </w:r>
      <w:r w:rsidR="00587B47">
        <w:rPr>
          <w:noProof/>
        </w:rPr>
        <w:t>1</w:t>
      </w:r>
      <w:r>
        <w:fldChar w:fldCharType="end"/>
      </w:r>
      <w:bookmarkEnd w:id="13"/>
      <w:r>
        <w:t>: Máscara para acceder al escritorio de administración</w:t>
      </w:r>
      <w:bookmarkEnd w:id="14"/>
    </w:p>
    <w:p w:rsidR="001D14D9" w:rsidRDefault="001A46E2" w:rsidP="00C26CE6">
      <w:r>
        <w:rPr>
          <w:lang w:eastAsia="ja-JP"/>
        </w:rPr>
        <w:t>En caso de que Usted ol</w:t>
      </w:r>
      <w:r w:rsidR="002F3138">
        <w:rPr>
          <w:lang w:eastAsia="ja-JP"/>
        </w:rPr>
        <w:t xml:space="preserve">vide la contraseña de su cuenta </w:t>
      </w:r>
      <w:r>
        <w:rPr>
          <w:lang w:eastAsia="ja-JP"/>
        </w:rPr>
        <w:t xml:space="preserve">es posible restablecer la </w:t>
      </w:r>
      <w:r w:rsidR="00C26CE6">
        <w:rPr>
          <w:lang w:eastAsia="ja-JP"/>
        </w:rPr>
        <w:t>a través del enlace “</w:t>
      </w:r>
      <w:hyperlink r:id="rId26" w:history="1">
        <w:r w:rsidR="00C26CE6">
          <w:rPr>
            <w:rStyle w:val="Hipervnculo"/>
          </w:rPr>
          <w:t>¿Has perdido tu contraseña?</w:t>
        </w:r>
      </w:hyperlink>
      <w:r w:rsidR="00C26CE6">
        <w:rPr>
          <w:lang w:eastAsia="ja-JP"/>
        </w:rPr>
        <w:t>”</w:t>
      </w:r>
      <w:r>
        <w:rPr>
          <w:lang w:eastAsia="ja-JP"/>
        </w:rPr>
        <w:t xml:space="preserve"> (</w:t>
      </w:r>
      <w:proofErr w:type="gramStart"/>
      <w:r>
        <w:rPr>
          <w:lang w:eastAsia="ja-JP"/>
        </w:rPr>
        <w:t>véase</w:t>
      </w:r>
      <w:proofErr w:type="gramEnd"/>
      <w:r>
        <w:rPr>
          <w:lang w:eastAsia="ja-JP"/>
        </w:rPr>
        <w:t xml:space="preserve"> i</w:t>
      </w:r>
      <w:r>
        <w:rPr>
          <w:lang w:eastAsia="ja-JP"/>
        </w:rPr>
        <w:fldChar w:fldCharType="begin"/>
      </w:r>
      <w:r>
        <w:rPr>
          <w:lang w:eastAsia="ja-JP"/>
        </w:rPr>
        <w:instrText xml:space="preserve"> REF _Ref452731137 \h </w:instrText>
      </w:r>
      <w:r>
        <w:rPr>
          <w:lang w:eastAsia="ja-JP"/>
        </w:rPr>
      </w:r>
      <w:r>
        <w:rPr>
          <w:lang w:eastAsia="ja-JP"/>
        </w:rPr>
        <w:fldChar w:fldCharType="separate"/>
      </w:r>
      <w:r>
        <w:t xml:space="preserve">magen </w:t>
      </w:r>
      <w:r>
        <w:rPr>
          <w:noProof/>
        </w:rPr>
        <w:t>1</w:t>
      </w:r>
      <w:r>
        <w:rPr>
          <w:lang w:eastAsia="ja-JP"/>
        </w:rPr>
        <w:fldChar w:fldCharType="end"/>
      </w:r>
      <w:r>
        <w:rPr>
          <w:lang w:eastAsia="ja-JP"/>
        </w:rPr>
        <w:t xml:space="preserve">). </w:t>
      </w:r>
      <w:r w:rsidR="00C26CE6">
        <w:rPr>
          <w:lang w:eastAsia="ja-JP"/>
        </w:rPr>
        <w:t xml:space="preserve"> </w:t>
      </w:r>
      <w:r>
        <w:rPr>
          <w:lang w:eastAsia="ja-JP"/>
        </w:rPr>
        <w:t>A través del enlace se</w:t>
      </w:r>
      <w:r w:rsidR="00C26CE6">
        <w:rPr>
          <w:lang w:eastAsia="ja-JP"/>
        </w:rPr>
        <w:t xml:space="preserve"> llega a una página donde se puede ingresar una dirección de correo o el nombre de cuenta para que se </w:t>
      </w:r>
      <w:proofErr w:type="gramStart"/>
      <w:r w:rsidR="00C26CE6">
        <w:rPr>
          <w:lang w:eastAsia="ja-JP"/>
        </w:rPr>
        <w:t>quiere</w:t>
      </w:r>
      <w:proofErr w:type="gramEnd"/>
      <w:r w:rsidR="00C26CE6">
        <w:rPr>
          <w:lang w:eastAsia="ja-JP"/>
        </w:rPr>
        <w:t xml:space="preserve"> restaurar la contraseña. </w:t>
      </w:r>
      <w:proofErr w:type="spellStart"/>
      <w:r>
        <w:rPr>
          <w:lang w:eastAsia="ja-JP"/>
        </w:rPr>
        <w:t>WordPress</w:t>
      </w:r>
      <w:proofErr w:type="spellEnd"/>
      <w:r>
        <w:rPr>
          <w:lang w:eastAsia="ja-JP"/>
        </w:rPr>
        <w:t xml:space="preserve"> le mandará</w:t>
      </w:r>
      <w:r w:rsidR="001D14D9">
        <w:t xml:space="preserve"> un correo a la dirección que está configurada en el usuario con un enlace para reestablecer la contraseña.</w:t>
      </w:r>
    </w:p>
    <w:p w:rsidR="004F681D" w:rsidRPr="004F681D" w:rsidRDefault="004F681D" w:rsidP="004F681D">
      <w:pPr>
        <w:spacing w:after="0" w:line="240" w:lineRule="auto"/>
        <w:rPr>
          <w:lang w:eastAsia="ja-JP"/>
        </w:rPr>
      </w:pPr>
      <w:r>
        <w:rPr>
          <w:lang w:eastAsia="ja-JP"/>
        </w:rPr>
        <w:t>Una vez que ingrese sus datos accederá</w:t>
      </w:r>
      <w:r w:rsidRPr="004F681D">
        <w:rPr>
          <w:lang w:eastAsia="ja-JP"/>
        </w:rPr>
        <w:t xml:space="preserve"> a la página de escritorio de administración del sitio</w:t>
      </w:r>
      <w:r>
        <w:rPr>
          <w:lang w:eastAsia="ja-JP"/>
        </w:rPr>
        <w:t xml:space="preserve"> (véase </w:t>
      </w:r>
      <w:r w:rsidR="00131ABE">
        <w:rPr>
          <w:lang w:eastAsia="ja-JP"/>
        </w:rPr>
        <w:fldChar w:fldCharType="begin"/>
      </w:r>
      <w:r w:rsidR="00131ABE">
        <w:rPr>
          <w:lang w:eastAsia="ja-JP"/>
        </w:rPr>
        <w:instrText xml:space="preserve"> REF _Ref452742384 \h </w:instrText>
      </w:r>
      <w:r w:rsidR="00131ABE">
        <w:rPr>
          <w:lang w:eastAsia="ja-JP"/>
        </w:rPr>
      </w:r>
      <w:r w:rsidR="00131ABE">
        <w:rPr>
          <w:lang w:eastAsia="ja-JP"/>
        </w:rPr>
        <w:fldChar w:fldCharType="separate"/>
      </w:r>
      <w:r w:rsidR="00131ABE">
        <w:t xml:space="preserve">imagen </w:t>
      </w:r>
      <w:r w:rsidR="00131ABE">
        <w:rPr>
          <w:noProof/>
        </w:rPr>
        <w:t>2</w:t>
      </w:r>
      <w:r w:rsidR="00131ABE">
        <w:rPr>
          <w:lang w:eastAsia="ja-JP"/>
        </w:rPr>
        <w:fldChar w:fldCharType="end"/>
      </w:r>
      <w:r>
        <w:rPr>
          <w:lang w:eastAsia="ja-JP"/>
        </w:rPr>
        <w:t>).</w:t>
      </w:r>
    </w:p>
    <w:p w:rsidR="004F681D" w:rsidRDefault="004F681D" w:rsidP="009F7639">
      <w:pPr>
        <w:spacing w:after="0" w:line="240" w:lineRule="auto"/>
        <w:rPr>
          <w:lang w:eastAsia="ja-JP"/>
        </w:rPr>
      </w:pPr>
    </w:p>
    <w:p w:rsidR="00337301" w:rsidRDefault="00337301" w:rsidP="00131ABE">
      <w:pPr>
        <w:keepNext/>
        <w:spacing w:after="0" w:line="240" w:lineRule="auto"/>
        <w:jc w:val="center"/>
      </w:pPr>
      <w:r>
        <w:rPr>
          <w:noProof/>
          <w:lang w:eastAsia="es-BO"/>
        </w:rPr>
        <w:drawing>
          <wp:inline distT="0" distB="0" distL="0" distR="0" wp14:anchorId="20DC0C0F" wp14:editId="71D6F178">
            <wp:extent cx="5943600" cy="382714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escritorio_administració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rsidR="00337301" w:rsidRDefault="00337301" w:rsidP="00337301">
      <w:pPr>
        <w:pStyle w:val="Epgrafe"/>
        <w:jc w:val="center"/>
        <w:rPr>
          <w:lang w:eastAsia="ja-JP"/>
        </w:rPr>
      </w:pPr>
      <w:bookmarkStart w:id="15" w:name="_Ref452742384"/>
      <w:r>
        <w:t xml:space="preserve">Imagen </w:t>
      </w:r>
      <w:r>
        <w:fldChar w:fldCharType="begin"/>
      </w:r>
      <w:r>
        <w:instrText xml:space="preserve"> SEQ Imagen \* ARABIC </w:instrText>
      </w:r>
      <w:r>
        <w:fldChar w:fldCharType="separate"/>
      </w:r>
      <w:r w:rsidR="00587B47">
        <w:rPr>
          <w:noProof/>
        </w:rPr>
        <w:t>2</w:t>
      </w:r>
      <w:r>
        <w:fldChar w:fldCharType="end"/>
      </w:r>
      <w:bookmarkEnd w:id="15"/>
      <w:r>
        <w:t>: Ejemplo del escritorio de administración en el sitio web organizacional</w:t>
      </w:r>
      <w:r w:rsidR="00131ABE">
        <w:t xml:space="preserve"> para el rol </w:t>
      </w:r>
      <w:r w:rsidR="003F6934">
        <w:t>“</w:t>
      </w:r>
      <w:r w:rsidR="00131ABE">
        <w:t>administrador</w:t>
      </w:r>
      <w:r w:rsidR="003F6934">
        <w:t>”</w:t>
      </w:r>
    </w:p>
    <w:p w:rsidR="004F681D" w:rsidRDefault="004F681D" w:rsidP="009F7639">
      <w:pPr>
        <w:spacing w:after="0" w:line="240" w:lineRule="auto"/>
        <w:rPr>
          <w:lang w:eastAsia="ja-JP"/>
        </w:rPr>
      </w:pPr>
    </w:p>
    <w:p w:rsidR="009F7639" w:rsidRDefault="009F7639" w:rsidP="003466BF">
      <w:pPr>
        <w:spacing w:after="0" w:line="240" w:lineRule="auto"/>
        <w:rPr>
          <w:lang w:eastAsia="ja-JP"/>
        </w:rPr>
      </w:pPr>
      <w:r w:rsidRPr="009F7639">
        <w:rPr>
          <w:lang w:eastAsia="ja-JP"/>
        </w:rPr>
        <w:t xml:space="preserve">Las opciones o menús a los </w:t>
      </w:r>
      <w:r w:rsidR="00131ABE">
        <w:rPr>
          <w:lang w:eastAsia="ja-JP"/>
        </w:rPr>
        <w:t>que se puede acceder desde el e</w:t>
      </w:r>
      <w:r w:rsidRPr="009F7639">
        <w:rPr>
          <w:lang w:eastAsia="ja-JP"/>
        </w:rPr>
        <w:t>scrit</w:t>
      </w:r>
      <w:r w:rsidR="003466BF">
        <w:rPr>
          <w:lang w:eastAsia="ja-JP"/>
        </w:rPr>
        <w:t xml:space="preserve">orio de administración permiten </w:t>
      </w:r>
      <w:r w:rsidRPr="009F7639">
        <w:rPr>
          <w:lang w:eastAsia="ja-JP"/>
        </w:rPr>
        <w:t>manejar el contenido del sitio, además de realizar configuracio</w:t>
      </w:r>
      <w:r w:rsidR="00131ABE">
        <w:rPr>
          <w:lang w:eastAsia="ja-JP"/>
        </w:rPr>
        <w:t xml:space="preserve">nes tanto de apariencia como de </w:t>
      </w:r>
      <w:r w:rsidRPr="009F7639">
        <w:rPr>
          <w:lang w:eastAsia="ja-JP"/>
        </w:rPr>
        <w:t>funcionamiento.</w:t>
      </w:r>
      <w:r w:rsidR="00131ABE">
        <w:rPr>
          <w:lang w:eastAsia="ja-JP"/>
        </w:rPr>
        <w:t xml:space="preserve"> Una vez que acceda al e</w:t>
      </w:r>
      <w:r w:rsidRPr="009F7639">
        <w:rPr>
          <w:lang w:eastAsia="ja-JP"/>
        </w:rPr>
        <w:t>scritorio,</w:t>
      </w:r>
      <w:r w:rsidR="00131ABE">
        <w:rPr>
          <w:lang w:eastAsia="ja-JP"/>
        </w:rPr>
        <w:t xml:space="preserve"> ahí dispondrá</w:t>
      </w:r>
      <w:r w:rsidRPr="009F7639">
        <w:rPr>
          <w:lang w:eastAsia="ja-JP"/>
        </w:rPr>
        <w:t xml:space="preserve"> del “Menú de navegación”</w:t>
      </w:r>
      <w:r w:rsidR="00131ABE">
        <w:rPr>
          <w:lang w:eastAsia="ja-JP"/>
        </w:rPr>
        <w:t xml:space="preserve"> </w:t>
      </w:r>
      <w:r w:rsidRPr="009F7639">
        <w:rPr>
          <w:lang w:eastAsia="ja-JP"/>
        </w:rPr>
        <w:t>desde</w:t>
      </w:r>
      <w:r w:rsidR="003466BF">
        <w:rPr>
          <w:lang w:eastAsia="ja-JP"/>
        </w:rPr>
        <w:t xml:space="preserve"> </w:t>
      </w:r>
      <w:r w:rsidRPr="009F7639">
        <w:rPr>
          <w:lang w:eastAsia="ja-JP"/>
        </w:rPr>
        <w:t>donde</w:t>
      </w:r>
      <w:r w:rsidR="00131ABE">
        <w:rPr>
          <w:lang w:eastAsia="ja-JP"/>
        </w:rPr>
        <w:t xml:space="preserve"> podrá</w:t>
      </w:r>
      <w:r w:rsidRPr="009F7639">
        <w:rPr>
          <w:lang w:eastAsia="ja-JP"/>
        </w:rPr>
        <w:t xml:space="preserve"> realizar tareas administrativas </w:t>
      </w:r>
      <w:r w:rsidR="003466BF">
        <w:rPr>
          <w:lang w:eastAsia="ja-JP"/>
        </w:rPr>
        <w:t>del sitio tales como r</w:t>
      </w:r>
      <w:r w:rsidR="003466BF" w:rsidRPr="003466BF">
        <w:rPr>
          <w:lang w:eastAsia="ja-JP"/>
        </w:rPr>
        <w:t>ealizar publicaciones es decir podrá</w:t>
      </w:r>
      <w:r w:rsidRPr="003466BF">
        <w:rPr>
          <w:lang w:eastAsia="ja-JP"/>
        </w:rPr>
        <w:t xml:space="preserve"> </w:t>
      </w:r>
      <w:r w:rsidR="003466BF" w:rsidRPr="003466BF">
        <w:rPr>
          <w:lang w:eastAsia="ja-JP"/>
        </w:rPr>
        <w:t xml:space="preserve">cambiar o </w:t>
      </w:r>
      <w:r w:rsidRPr="003466BF">
        <w:rPr>
          <w:lang w:eastAsia="ja-JP"/>
        </w:rPr>
        <w:t>crear nuevas entradas y páginas</w:t>
      </w:r>
      <w:r w:rsidR="003466BF">
        <w:rPr>
          <w:lang w:eastAsia="ja-JP"/>
        </w:rPr>
        <w:t xml:space="preserve"> o realizar configuraciones avanzadas</w:t>
      </w:r>
      <w:r w:rsidR="002F3138">
        <w:rPr>
          <w:lang w:eastAsia="ja-JP"/>
        </w:rPr>
        <w:t xml:space="preserve"> (véase sección </w:t>
      </w:r>
      <w:r w:rsidR="002F3138">
        <w:rPr>
          <w:lang w:eastAsia="ja-JP"/>
        </w:rPr>
        <w:fldChar w:fldCharType="begin"/>
      </w:r>
      <w:r w:rsidR="002F3138">
        <w:rPr>
          <w:lang w:eastAsia="ja-JP"/>
        </w:rPr>
        <w:instrText xml:space="preserve"> PAGEREF _Ref453100249 \h </w:instrText>
      </w:r>
      <w:r w:rsidR="002F3138">
        <w:rPr>
          <w:lang w:eastAsia="ja-JP"/>
        </w:rPr>
      </w:r>
      <w:r w:rsidR="002F3138">
        <w:rPr>
          <w:lang w:eastAsia="ja-JP"/>
        </w:rPr>
        <w:fldChar w:fldCharType="separate"/>
      </w:r>
      <w:r w:rsidR="002F3138">
        <w:rPr>
          <w:noProof/>
          <w:lang w:eastAsia="ja-JP"/>
        </w:rPr>
        <w:t>8</w:t>
      </w:r>
      <w:r w:rsidR="002F3138">
        <w:rPr>
          <w:lang w:eastAsia="ja-JP"/>
        </w:rPr>
        <w:fldChar w:fldCharType="end"/>
      </w:r>
      <w:r w:rsidR="002F3138">
        <w:rPr>
          <w:lang w:eastAsia="ja-JP"/>
        </w:rPr>
        <w:t xml:space="preserve"> para más detalles)</w:t>
      </w:r>
      <w:r w:rsidRPr="003466BF">
        <w:rPr>
          <w:lang w:eastAsia="ja-JP"/>
        </w:rPr>
        <w:t>.</w:t>
      </w:r>
    </w:p>
    <w:p w:rsidR="00AB2E33" w:rsidRDefault="00AB2E33" w:rsidP="003466BF">
      <w:pPr>
        <w:spacing w:after="0" w:line="240" w:lineRule="auto"/>
        <w:rPr>
          <w:lang w:eastAsia="ja-JP"/>
        </w:rPr>
      </w:pPr>
    </w:p>
    <w:p w:rsidR="00AB2E33" w:rsidRDefault="00AB2E33" w:rsidP="00AB2E33">
      <w:pPr>
        <w:rPr>
          <w:lang w:eastAsia="ja-JP"/>
        </w:rPr>
      </w:pPr>
      <w:r>
        <w:rPr>
          <w:lang w:eastAsia="ja-JP"/>
        </w:rPr>
        <w:t>Al acceder el escritorio de administración, se muestra una barra con diferentes opciones administrativas en la parte de arriba.</w:t>
      </w:r>
    </w:p>
    <w:p w:rsidR="00AB2E33" w:rsidRDefault="00AB2E33" w:rsidP="00AB2E33">
      <w:pPr>
        <w:keepNext/>
        <w:jc w:val="center"/>
      </w:pPr>
      <w:r>
        <w:rPr>
          <w:noProof/>
          <w:lang w:eastAsia="es-BO"/>
        </w:rPr>
        <w:drawing>
          <wp:inline distT="0" distB="0" distL="0" distR="0" wp14:anchorId="567EBC24" wp14:editId="292EAAA2">
            <wp:extent cx="5943600" cy="22415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P_CINER_BarraAdmin.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24155"/>
                    </a:xfrm>
                    <a:prstGeom prst="rect">
                      <a:avLst/>
                    </a:prstGeom>
                  </pic:spPr>
                </pic:pic>
              </a:graphicData>
            </a:graphic>
          </wp:inline>
        </w:drawing>
      </w:r>
    </w:p>
    <w:p w:rsidR="00C26CE6" w:rsidRDefault="00AB2E33" w:rsidP="00AB2E33">
      <w:pPr>
        <w:pStyle w:val="Epgrafe"/>
        <w:jc w:val="center"/>
      </w:pPr>
      <w:r>
        <w:t xml:space="preserve">Imagen </w:t>
      </w:r>
      <w:r>
        <w:fldChar w:fldCharType="begin"/>
      </w:r>
      <w:r>
        <w:instrText xml:space="preserve"> SEQ Imagen \* ARABIC </w:instrText>
      </w:r>
      <w:r>
        <w:fldChar w:fldCharType="separate"/>
      </w:r>
      <w:r w:rsidR="00587B47">
        <w:rPr>
          <w:noProof/>
        </w:rPr>
        <w:t>3</w:t>
      </w:r>
      <w:r>
        <w:fldChar w:fldCharType="end"/>
      </w:r>
      <w:r>
        <w:t>: Barra horizontal de administración</w:t>
      </w:r>
    </w:p>
    <w:p w:rsidR="005B24EF" w:rsidRDefault="005B24EF" w:rsidP="005B24EF">
      <w:pPr>
        <w:pStyle w:val="Ttulo21"/>
        <w:rPr>
          <w:lang w:val="es-BO"/>
        </w:rPr>
      </w:pPr>
      <w:bookmarkStart w:id="16" w:name="_Toc454461285"/>
      <w:r w:rsidRPr="005B24EF">
        <w:rPr>
          <w:lang w:val="es-BO"/>
        </w:rPr>
        <w:t>Revisión de cambios en el sitio web</w:t>
      </w:r>
      <w:bookmarkEnd w:id="16"/>
    </w:p>
    <w:p w:rsidR="00EF19BE" w:rsidRDefault="00AB2E33" w:rsidP="00AB2E33">
      <w:pPr>
        <w:rPr>
          <w:lang w:eastAsia="ja-JP"/>
        </w:rPr>
      </w:pPr>
      <w:r>
        <w:rPr>
          <w:lang w:eastAsia="ja-JP"/>
        </w:rPr>
        <w:t xml:space="preserve">Para revisar como los cambios </w:t>
      </w:r>
      <w:r w:rsidR="00EF19BE">
        <w:rPr>
          <w:lang w:eastAsia="ja-JP"/>
        </w:rPr>
        <w:t xml:space="preserve">del contenido </w:t>
      </w:r>
      <w:r>
        <w:rPr>
          <w:lang w:eastAsia="ja-JP"/>
        </w:rPr>
        <w:t>que Usted</w:t>
      </w:r>
      <w:r w:rsidR="00EF19BE">
        <w:rPr>
          <w:lang w:eastAsia="ja-JP"/>
        </w:rPr>
        <w:t xml:space="preserve"> hizo</w:t>
      </w:r>
      <w:r>
        <w:rPr>
          <w:lang w:eastAsia="ja-JP"/>
        </w:rPr>
        <w:t xml:space="preserve"> salen en el sitio web no necesita finalizar la sesión</w:t>
      </w:r>
      <w:r w:rsidR="00EF19BE">
        <w:rPr>
          <w:lang w:eastAsia="ja-JP"/>
        </w:rPr>
        <w:t xml:space="preserve"> como editor o administrador en</w:t>
      </w:r>
      <w:r>
        <w:rPr>
          <w:lang w:eastAsia="ja-JP"/>
        </w:rPr>
        <w:t xml:space="preserve"> </w:t>
      </w:r>
      <w:proofErr w:type="spellStart"/>
      <w:r>
        <w:rPr>
          <w:lang w:eastAsia="ja-JP"/>
        </w:rPr>
        <w:t>WordPress</w:t>
      </w:r>
      <w:proofErr w:type="spellEnd"/>
      <w:r>
        <w:rPr>
          <w:lang w:eastAsia="ja-JP"/>
        </w:rPr>
        <w:t>. La</w:t>
      </w:r>
      <w:r w:rsidR="002F3138">
        <w:rPr>
          <w:lang w:eastAsia="ja-JP"/>
        </w:rPr>
        <w:t>s opciones</w:t>
      </w:r>
      <w:r>
        <w:rPr>
          <w:lang w:eastAsia="ja-JP"/>
        </w:rPr>
        <w:t xml:space="preserve"> “Visita</w:t>
      </w:r>
      <w:r w:rsidR="00EF19BE">
        <w:rPr>
          <w:lang w:eastAsia="ja-JP"/>
        </w:rPr>
        <w:t>r</w:t>
      </w:r>
      <w:r>
        <w:rPr>
          <w:lang w:eastAsia="ja-JP"/>
        </w:rPr>
        <w:t xml:space="preserve"> sitio”</w:t>
      </w:r>
      <w:r w:rsidR="002F3138">
        <w:rPr>
          <w:lang w:eastAsia="ja-JP"/>
        </w:rPr>
        <w:t xml:space="preserve"> bajo el icono de una casa y  también “Ver página” más al lado derecho</w:t>
      </w:r>
      <w:r>
        <w:rPr>
          <w:lang w:eastAsia="ja-JP"/>
        </w:rPr>
        <w:t xml:space="preserve"> </w:t>
      </w:r>
      <w:r w:rsidR="00EF19BE">
        <w:rPr>
          <w:lang w:eastAsia="ja-JP"/>
        </w:rPr>
        <w:t xml:space="preserve">en la </w:t>
      </w:r>
      <w:r>
        <w:rPr>
          <w:lang w:eastAsia="ja-JP"/>
        </w:rPr>
        <w:t>barra horizontal de administración permite</w:t>
      </w:r>
      <w:r w:rsidR="002F3138">
        <w:rPr>
          <w:lang w:eastAsia="ja-JP"/>
        </w:rPr>
        <w:t>n</w:t>
      </w:r>
      <w:r w:rsidR="00EF19BE">
        <w:rPr>
          <w:lang w:eastAsia="ja-JP"/>
        </w:rPr>
        <w:t xml:space="preserve"> acceder a una vista previa del sitio web</w:t>
      </w:r>
      <w:r w:rsidR="002F3138">
        <w:rPr>
          <w:lang w:eastAsia="ja-JP"/>
        </w:rPr>
        <w:t xml:space="preserve"> respectivamente de una propia página del sitio web</w:t>
      </w:r>
      <w:r w:rsidR="00EF19BE">
        <w:rPr>
          <w:lang w:eastAsia="ja-JP"/>
        </w:rPr>
        <w:t>.</w:t>
      </w:r>
    </w:p>
    <w:p w:rsidR="00EF19BE" w:rsidRDefault="00EF19BE" w:rsidP="00EF19BE">
      <w:pPr>
        <w:keepNext/>
        <w:jc w:val="center"/>
      </w:pPr>
      <w:r>
        <w:rPr>
          <w:noProof/>
          <w:lang w:eastAsia="es-BO"/>
        </w:rPr>
        <w:drawing>
          <wp:inline distT="0" distB="0" distL="0" distR="0" wp14:anchorId="076AE5AA" wp14:editId="19E20603">
            <wp:extent cx="5942193" cy="2052955"/>
            <wp:effectExtent l="0" t="0" r="190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P_CINER_BarraAdminVisitPage.png"/>
                    <pic:cNvPicPr/>
                  </pic:nvPicPr>
                  <pic:blipFill>
                    <a:blip r:embed="rId29">
                      <a:extLst>
                        <a:ext uri="{28A0092B-C50C-407E-A947-70E740481C1C}">
                          <a14:useLocalDpi xmlns:a14="http://schemas.microsoft.com/office/drawing/2010/main" val="0"/>
                        </a:ext>
                      </a:extLst>
                    </a:blip>
                    <a:stretch>
                      <a:fillRect/>
                    </a:stretch>
                  </pic:blipFill>
                  <pic:spPr>
                    <a:xfrm>
                      <a:off x="0" y="0"/>
                      <a:ext cx="5942193" cy="2052955"/>
                    </a:xfrm>
                    <a:prstGeom prst="rect">
                      <a:avLst/>
                    </a:prstGeom>
                  </pic:spPr>
                </pic:pic>
              </a:graphicData>
            </a:graphic>
          </wp:inline>
        </w:drawing>
      </w:r>
    </w:p>
    <w:p w:rsidR="00EF19BE" w:rsidRDefault="00EF19BE" w:rsidP="00EF19BE">
      <w:pPr>
        <w:pStyle w:val="Epgrafe"/>
        <w:jc w:val="center"/>
      </w:pPr>
      <w:r>
        <w:t xml:space="preserve">Imagen </w:t>
      </w:r>
      <w:r>
        <w:fldChar w:fldCharType="begin"/>
      </w:r>
      <w:r>
        <w:instrText xml:space="preserve"> SEQ Imagen \* ARABIC </w:instrText>
      </w:r>
      <w:r>
        <w:fldChar w:fldCharType="separate"/>
      </w:r>
      <w:r w:rsidR="00587B47">
        <w:rPr>
          <w:noProof/>
        </w:rPr>
        <w:t>4</w:t>
      </w:r>
      <w:r>
        <w:fldChar w:fldCharType="end"/>
      </w:r>
      <w:r>
        <w:t>: Opción "Visita sitio" en la barra horizontal de administración</w:t>
      </w:r>
    </w:p>
    <w:p w:rsidR="00AB2E33" w:rsidRPr="00AB2E33" w:rsidRDefault="00CC6C08" w:rsidP="00AB2E33">
      <w:pPr>
        <w:rPr>
          <w:lang w:eastAsia="ja-JP"/>
        </w:rPr>
      </w:pPr>
      <w:r>
        <w:rPr>
          <w:lang w:eastAsia="ja-JP"/>
        </w:rPr>
        <w:t>P</w:t>
      </w:r>
      <w:r w:rsidR="00302E09">
        <w:rPr>
          <w:lang w:eastAsia="ja-JP"/>
        </w:rPr>
        <w:t xml:space="preserve">ara </w:t>
      </w:r>
      <w:r>
        <w:rPr>
          <w:lang w:eastAsia="ja-JP"/>
        </w:rPr>
        <w:t>que se pueda</w:t>
      </w:r>
      <w:r w:rsidR="00302E09">
        <w:rPr>
          <w:lang w:eastAsia="ja-JP"/>
        </w:rPr>
        <w:t xml:space="preserve"> cambiar más rápido entre la vista previa y el escritorio de administraci</w:t>
      </w:r>
      <w:r>
        <w:rPr>
          <w:lang w:eastAsia="ja-JP"/>
        </w:rPr>
        <w:t xml:space="preserve">ón </w:t>
      </w:r>
      <w:r w:rsidR="00EF19BE">
        <w:rPr>
          <w:lang w:eastAsia="ja-JP"/>
        </w:rPr>
        <w:t>elige la opción “Abrir enlace en una nueva pestaña”</w:t>
      </w:r>
      <w:r w:rsidR="00302E09">
        <w:rPr>
          <w:lang w:eastAsia="ja-JP"/>
        </w:rPr>
        <w:t xml:space="preserve"> mediante un clic simple con la tecla d</w:t>
      </w:r>
      <w:r w:rsidR="002F3138">
        <w:rPr>
          <w:lang w:eastAsia="ja-JP"/>
        </w:rPr>
        <w:t>erecha del ratón sobre las opciones</w:t>
      </w:r>
      <w:r w:rsidR="00302E09">
        <w:rPr>
          <w:lang w:eastAsia="ja-JP"/>
        </w:rPr>
        <w:t xml:space="preserve"> “Visitar sitio”</w:t>
      </w:r>
      <w:r w:rsidR="002F3138">
        <w:rPr>
          <w:lang w:eastAsia="ja-JP"/>
        </w:rPr>
        <w:t xml:space="preserve"> o “Ver página”</w:t>
      </w:r>
      <w:r w:rsidR="00302E09">
        <w:rPr>
          <w:lang w:eastAsia="ja-JP"/>
        </w:rPr>
        <w:t>.</w:t>
      </w:r>
      <w:r w:rsidR="00713891">
        <w:rPr>
          <w:lang w:eastAsia="ja-JP"/>
        </w:rPr>
        <w:t xml:space="preserve"> </w:t>
      </w:r>
      <w:r w:rsidR="00AB2E33">
        <w:rPr>
          <w:lang w:eastAsia="ja-JP"/>
        </w:rPr>
        <w:t xml:space="preserve">    </w:t>
      </w:r>
    </w:p>
    <w:p w:rsidR="005B24EF" w:rsidRPr="00F71D91" w:rsidRDefault="00713891" w:rsidP="00F71D91">
      <w:pPr>
        <w:pStyle w:val="Ttulo21"/>
        <w:rPr>
          <w:lang w:val="es-BO"/>
        </w:rPr>
      </w:pPr>
      <w:bookmarkStart w:id="17" w:name="_Toc454461286"/>
      <w:r>
        <w:rPr>
          <w:lang w:val="es-BO"/>
        </w:rPr>
        <w:t xml:space="preserve">Cerrar </w:t>
      </w:r>
      <w:r w:rsidR="00F71D91">
        <w:rPr>
          <w:lang w:val="es-BO"/>
        </w:rPr>
        <w:t xml:space="preserve">la </w:t>
      </w:r>
      <w:r w:rsidRPr="00F71D91">
        <w:rPr>
          <w:lang w:val="es-BO"/>
        </w:rPr>
        <w:t xml:space="preserve">sesión de </w:t>
      </w:r>
      <w:proofErr w:type="spellStart"/>
      <w:r w:rsidRPr="00F71D91">
        <w:rPr>
          <w:lang w:val="es-BO"/>
        </w:rPr>
        <w:t>WordPress</w:t>
      </w:r>
      <w:bookmarkEnd w:id="17"/>
      <w:proofErr w:type="spellEnd"/>
    </w:p>
    <w:p w:rsidR="00713891" w:rsidRDefault="00713891" w:rsidP="004D181A">
      <w:r>
        <w:t>Al lado derecho de la barra horizontal de administración</w:t>
      </w:r>
      <w:r w:rsidR="00D938AD">
        <w:t>, debajo de la bienvenida al usuario,</w:t>
      </w:r>
      <w:r>
        <w:t xml:space="preserve"> </w:t>
      </w:r>
      <w:r w:rsidR="00D938AD">
        <w:t xml:space="preserve">se encuentra la opción para editar el perfil de usuario, donde p.ej. se puede cambiar la contraseña del usuario. Adicionalmente un clic a la opción “Cerrar sesión” permite salir de la interfaz administrativa de </w:t>
      </w:r>
      <w:proofErr w:type="spellStart"/>
      <w:r w:rsidR="00D938AD">
        <w:t>WordPress</w:t>
      </w:r>
      <w:proofErr w:type="spellEnd"/>
      <w:r w:rsidR="00D938AD">
        <w:t xml:space="preserve">.  </w:t>
      </w:r>
    </w:p>
    <w:p w:rsidR="00713891" w:rsidRDefault="00713891" w:rsidP="00713891">
      <w:pPr>
        <w:keepNext/>
        <w:jc w:val="center"/>
      </w:pPr>
      <w:r>
        <w:rPr>
          <w:noProof/>
          <w:lang w:eastAsia="es-BO"/>
        </w:rPr>
        <w:drawing>
          <wp:inline distT="0" distB="0" distL="0" distR="0" wp14:anchorId="67D27747" wp14:editId="3D55BF1D">
            <wp:extent cx="5943600" cy="1191260"/>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P_CINER_BarraAdminCerrarSesio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191260"/>
                    </a:xfrm>
                    <a:prstGeom prst="rect">
                      <a:avLst/>
                    </a:prstGeom>
                  </pic:spPr>
                </pic:pic>
              </a:graphicData>
            </a:graphic>
          </wp:inline>
        </w:drawing>
      </w:r>
    </w:p>
    <w:p w:rsidR="00713891" w:rsidRPr="00C26CE6" w:rsidRDefault="00713891" w:rsidP="00713891">
      <w:pPr>
        <w:pStyle w:val="Epgrafe"/>
        <w:jc w:val="center"/>
      </w:pPr>
      <w:r>
        <w:t xml:space="preserve">Imagen </w:t>
      </w:r>
      <w:r>
        <w:fldChar w:fldCharType="begin"/>
      </w:r>
      <w:r>
        <w:instrText xml:space="preserve"> SEQ Imagen \* ARABIC </w:instrText>
      </w:r>
      <w:r>
        <w:fldChar w:fldCharType="separate"/>
      </w:r>
      <w:r w:rsidR="00587B47">
        <w:rPr>
          <w:noProof/>
        </w:rPr>
        <w:t>5</w:t>
      </w:r>
      <w:r>
        <w:fldChar w:fldCharType="end"/>
      </w:r>
      <w:r>
        <w:t xml:space="preserve">: Cerrar sesión de </w:t>
      </w:r>
      <w:proofErr w:type="spellStart"/>
      <w:r>
        <w:t>WordPress</w:t>
      </w:r>
      <w:proofErr w:type="spellEnd"/>
    </w:p>
    <w:p w:rsidR="00C26CE6" w:rsidRDefault="00C26CE6" w:rsidP="004D181A">
      <w:pPr>
        <w:rPr>
          <w:lang w:eastAsia="ja-JP"/>
        </w:rPr>
      </w:pPr>
    </w:p>
    <w:p w:rsidR="00D938AD" w:rsidRDefault="00D938AD" w:rsidP="004D181A">
      <w:pPr>
        <w:rPr>
          <w:lang w:eastAsia="ja-JP"/>
        </w:rPr>
      </w:pPr>
    </w:p>
    <w:p w:rsidR="006C7F37" w:rsidRPr="004D181A" w:rsidRDefault="006C7F37" w:rsidP="004D181A">
      <w:pPr>
        <w:rPr>
          <w:lang w:eastAsia="ja-JP"/>
        </w:rPr>
      </w:pPr>
    </w:p>
    <w:p w:rsidR="007464ED" w:rsidRDefault="003466BF" w:rsidP="007464ED">
      <w:pPr>
        <w:pStyle w:val="Ttulo11"/>
        <w:rPr>
          <w:noProof/>
          <w:lang w:val="es-BO"/>
        </w:rPr>
      </w:pPr>
      <w:bookmarkStart w:id="18" w:name="_Ref452991473"/>
      <w:bookmarkStart w:id="19" w:name="_Ref452991543"/>
      <w:bookmarkStart w:id="20" w:name="_Toc452998122"/>
      <w:bookmarkStart w:id="21" w:name="_Toc454461287"/>
      <w:r>
        <w:rPr>
          <w:noProof/>
          <w:lang w:val="es-BO"/>
        </w:rPr>
        <w:t>Estr</w:t>
      </w:r>
      <w:r w:rsidR="002E47C5">
        <w:rPr>
          <w:noProof/>
          <w:lang w:val="es-BO"/>
        </w:rPr>
        <w:t>u</w:t>
      </w:r>
      <w:r>
        <w:rPr>
          <w:noProof/>
          <w:lang w:val="es-BO"/>
        </w:rPr>
        <w:t>ctura</w:t>
      </w:r>
      <w:r w:rsidR="00CE08F8">
        <w:rPr>
          <w:noProof/>
          <w:lang w:val="es-BO"/>
        </w:rPr>
        <w:t xml:space="preserve"> del s</w:t>
      </w:r>
      <w:r w:rsidR="00E11ED5">
        <w:rPr>
          <w:noProof/>
          <w:lang w:val="es-BO"/>
        </w:rPr>
        <w:t>itio</w:t>
      </w:r>
      <w:r w:rsidR="007464ED">
        <w:rPr>
          <w:noProof/>
          <w:lang w:val="es-BO"/>
        </w:rPr>
        <w:t xml:space="preserve"> web organizacional</w:t>
      </w:r>
      <w:bookmarkEnd w:id="18"/>
      <w:bookmarkEnd w:id="19"/>
      <w:bookmarkEnd w:id="20"/>
      <w:bookmarkEnd w:id="21"/>
    </w:p>
    <w:p w:rsidR="003466BF" w:rsidRPr="004D181A" w:rsidRDefault="003466BF" w:rsidP="003466BF">
      <w:pPr>
        <w:pStyle w:val="Default"/>
        <w:rPr>
          <w:rFonts w:asciiTheme="minorHAnsi" w:hAnsiTheme="minorHAnsi" w:cstheme="minorBidi"/>
          <w:color w:val="auto"/>
          <w:sz w:val="22"/>
          <w:szCs w:val="22"/>
          <w:lang w:val="es-BO" w:eastAsia="ja-JP"/>
        </w:rPr>
      </w:pPr>
      <w:r w:rsidRPr="004D181A">
        <w:rPr>
          <w:rFonts w:asciiTheme="minorHAnsi" w:hAnsiTheme="minorHAnsi" w:cstheme="minorBidi"/>
          <w:color w:val="auto"/>
          <w:sz w:val="22"/>
          <w:szCs w:val="22"/>
          <w:lang w:val="es-BO" w:eastAsia="ja-JP"/>
        </w:rPr>
        <w:t xml:space="preserve">Los temas principales que se muestra en la página organizacional de CINER son </w:t>
      </w:r>
    </w:p>
    <w:p w:rsidR="003466BF" w:rsidRPr="004D181A" w:rsidRDefault="003466BF" w:rsidP="00AE68E5">
      <w:pPr>
        <w:pStyle w:val="Default"/>
        <w:numPr>
          <w:ilvl w:val="0"/>
          <w:numId w:val="4"/>
        </w:numPr>
        <w:spacing w:after="21"/>
        <w:rPr>
          <w:rFonts w:asciiTheme="minorHAnsi" w:hAnsiTheme="minorHAnsi" w:cstheme="minorBidi"/>
          <w:color w:val="auto"/>
          <w:sz w:val="22"/>
          <w:szCs w:val="22"/>
          <w:lang w:val="es-BO" w:eastAsia="ja-JP"/>
        </w:rPr>
      </w:pPr>
      <w:r w:rsidRPr="004D181A">
        <w:rPr>
          <w:rFonts w:asciiTheme="minorHAnsi" w:hAnsiTheme="minorHAnsi" w:cstheme="minorBidi"/>
          <w:color w:val="auto"/>
          <w:sz w:val="22"/>
          <w:szCs w:val="22"/>
          <w:lang w:val="es-BO" w:eastAsia="ja-JP"/>
        </w:rPr>
        <w:t>la present</w:t>
      </w:r>
      <w:r>
        <w:rPr>
          <w:rFonts w:asciiTheme="minorHAnsi" w:hAnsiTheme="minorHAnsi" w:cstheme="minorBidi"/>
          <w:color w:val="auto"/>
          <w:sz w:val="22"/>
          <w:szCs w:val="22"/>
          <w:lang w:val="es-BO" w:eastAsia="ja-JP"/>
        </w:rPr>
        <w:t>ación de la organización CINER , los</w:t>
      </w:r>
      <w:r w:rsidRPr="004D181A">
        <w:rPr>
          <w:rFonts w:asciiTheme="minorHAnsi" w:hAnsiTheme="minorHAnsi" w:cstheme="minorBidi"/>
          <w:color w:val="auto"/>
          <w:sz w:val="22"/>
          <w:szCs w:val="22"/>
          <w:lang w:val="es-BO" w:eastAsia="ja-JP"/>
        </w:rPr>
        <w:t xml:space="preserve"> servicios que ofrece y como está vinculado en su red de aliados</w:t>
      </w:r>
      <w:r>
        <w:rPr>
          <w:rFonts w:asciiTheme="minorHAnsi" w:hAnsiTheme="minorHAnsi" w:cstheme="minorBidi"/>
          <w:color w:val="auto"/>
          <w:sz w:val="22"/>
          <w:szCs w:val="22"/>
          <w:lang w:val="es-BO" w:eastAsia="ja-JP"/>
        </w:rPr>
        <w:t>,</w:t>
      </w:r>
      <w:r w:rsidRPr="004D181A">
        <w:rPr>
          <w:rFonts w:asciiTheme="minorHAnsi" w:hAnsiTheme="minorHAnsi" w:cstheme="minorBidi"/>
          <w:color w:val="auto"/>
          <w:sz w:val="22"/>
          <w:szCs w:val="22"/>
          <w:lang w:val="es-BO" w:eastAsia="ja-JP"/>
        </w:rPr>
        <w:t xml:space="preserve"> </w:t>
      </w:r>
    </w:p>
    <w:p w:rsidR="003466BF" w:rsidRPr="004D181A" w:rsidRDefault="009728AC" w:rsidP="00AE68E5">
      <w:pPr>
        <w:pStyle w:val="Default"/>
        <w:numPr>
          <w:ilvl w:val="0"/>
          <w:numId w:val="4"/>
        </w:numPr>
        <w:spacing w:after="21"/>
        <w:rPr>
          <w:rFonts w:asciiTheme="minorHAnsi" w:hAnsiTheme="minorHAnsi" w:cstheme="minorBidi"/>
          <w:color w:val="auto"/>
          <w:sz w:val="22"/>
          <w:szCs w:val="22"/>
          <w:lang w:val="es-BO" w:eastAsia="ja-JP"/>
        </w:rPr>
      </w:pPr>
      <w:r>
        <w:rPr>
          <w:rFonts w:asciiTheme="minorHAnsi" w:hAnsiTheme="minorHAnsi" w:cstheme="minorBidi"/>
          <w:color w:val="auto"/>
          <w:sz w:val="22"/>
          <w:szCs w:val="22"/>
          <w:lang w:val="es-BO" w:eastAsia="ja-JP"/>
        </w:rPr>
        <w:t>la presentación de la revista E&amp;</w:t>
      </w:r>
      <w:r w:rsidR="003466BF" w:rsidRPr="004D181A">
        <w:rPr>
          <w:rFonts w:asciiTheme="minorHAnsi" w:hAnsiTheme="minorHAnsi" w:cstheme="minorBidi"/>
          <w:color w:val="auto"/>
          <w:sz w:val="22"/>
          <w:szCs w:val="22"/>
          <w:lang w:val="es-BO" w:eastAsia="ja-JP"/>
        </w:rPr>
        <w:t>D</w:t>
      </w:r>
      <w:r w:rsidR="003466BF">
        <w:rPr>
          <w:rFonts w:asciiTheme="minorHAnsi" w:hAnsiTheme="minorHAnsi" w:cstheme="minorBidi"/>
          <w:color w:val="auto"/>
          <w:sz w:val="22"/>
          <w:szCs w:val="22"/>
          <w:lang w:val="es-BO" w:eastAsia="ja-JP"/>
        </w:rPr>
        <w:t>,</w:t>
      </w:r>
      <w:r w:rsidR="003466BF" w:rsidRPr="004D181A">
        <w:rPr>
          <w:rFonts w:asciiTheme="minorHAnsi" w:hAnsiTheme="minorHAnsi" w:cstheme="minorBidi"/>
          <w:color w:val="auto"/>
          <w:sz w:val="22"/>
          <w:szCs w:val="22"/>
          <w:lang w:val="es-BO" w:eastAsia="ja-JP"/>
        </w:rPr>
        <w:t xml:space="preserve"> </w:t>
      </w:r>
    </w:p>
    <w:p w:rsidR="003466BF" w:rsidRDefault="003466BF" w:rsidP="00AE68E5">
      <w:pPr>
        <w:pStyle w:val="Default"/>
        <w:numPr>
          <w:ilvl w:val="0"/>
          <w:numId w:val="4"/>
        </w:numPr>
        <w:rPr>
          <w:rFonts w:asciiTheme="minorHAnsi" w:hAnsiTheme="minorHAnsi" w:cstheme="minorBidi"/>
          <w:color w:val="auto"/>
          <w:sz w:val="22"/>
          <w:szCs w:val="22"/>
          <w:lang w:val="es-BO" w:eastAsia="ja-JP"/>
        </w:rPr>
      </w:pPr>
      <w:r w:rsidRPr="004D181A">
        <w:rPr>
          <w:rFonts w:asciiTheme="minorHAnsi" w:hAnsiTheme="minorHAnsi" w:cstheme="minorBidi"/>
          <w:color w:val="auto"/>
          <w:sz w:val="22"/>
          <w:szCs w:val="22"/>
          <w:lang w:val="es-BO" w:eastAsia="ja-JP"/>
        </w:rPr>
        <w:t>el acceso a la Biblioteca Digital de CINER</w:t>
      </w:r>
      <w:r>
        <w:rPr>
          <w:rFonts w:asciiTheme="minorHAnsi" w:hAnsiTheme="minorHAnsi" w:cstheme="minorBidi"/>
          <w:color w:val="auto"/>
          <w:sz w:val="22"/>
          <w:szCs w:val="22"/>
          <w:lang w:val="es-BO" w:eastAsia="ja-JP"/>
        </w:rPr>
        <w:t>.</w:t>
      </w:r>
      <w:r w:rsidRPr="004D181A">
        <w:rPr>
          <w:rFonts w:asciiTheme="minorHAnsi" w:hAnsiTheme="minorHAnsi" w:cstheme="minorBidi"/>
          <w:color w:val="auto"/>
          <w:sz w:val="22"/>
          <w:szCs w:val="22"/>
          <w:lang w:val="es-BO" w:eastAsia="ja-JP"/>
        </w:rPr>
        <w:t xml:space="preserve"> </w:t>
      </w:r>
    </w:p>
    <w:p w:rsidR="00CE08F8" w:rsidRPr="004D181A" w:rsidRDefault="00CE08F8" w:rsidP="00CE08F8">
      <w:pPr>
        <w:pStyle w:val="Default"/>
        <w:rPr>
          <w:rFonts w:asciiTheme="minorHAnsi" w:hAnsiTheme="minorHAnsi" w:cstheme="minorBidi"/>
          <w:color w:val="auto"/>
          <w:sz w:val="22"/>
          <w:szCs w:val="22"/>
          <w:lang w:val="es-BO" w:eastAsia="ja-JP"/>
        </w:rPr>
      </w:pPr>
    </w:p>
    <w:p w:rsidR="003466BF" w:rsidRDefault="003466BF" w:rsidP="00CE08F8">
      <w:pPr>
        <w:pStyle w:val="Default"/>
        <w:rPr>
          <w:rFonts w:asciiTheme="minorHAnsi" w:hAnsiTheme="minorHAnsi" w:cstheme="minorBidi"/>
          <w:color w:val="auto"/>
          <w:sz w:val="22"/>
          <w:szCs w:val="22"/>
          <w:lang w:val="es-BO" w:eastAsia="ja-JP"/>
        </w:rPr>
      </w:pPr>
      <w:r>
        <w:rPr>
          <w:rFonts w:asciiTheme="minorHAnsi" w:hAnsiTheme="minorHAnsi" w:cstheme="minorBidi"/>
          <w:color w:val="auto"/>
          <w:sz w:val="22"/>
          <w:szCs w:val="22"/>
          <w:lang w:val="es-BO" w:eastAsia="ja-JP"/>
        </w:rPr>
        <w:t>En fecha de escribir el presente manual las sigui</w:t>
      </w:r>
      <w:r w:rsidR="00010F08">
        <w:rPr>
          <w:rFonts w:asciiTheme="minorHAnsi" w:hAnsiTheme="minorHAnsi" w:cstheme="minorBidi"/>
          <w:color w:val="auto"/>
          <w:sz w:val="22"/>
          <w:szCs w:val="22"/>
          <w:lang w:val="es-BO" w:eastAsia="ja-JP"/>
        </w:rPr>
        <w:t>entes secciones están</w:t>
      </w:r>
      <w:r>
        <w:rPr>
          <w:rFonts w:asciiTheme="minorHAnsi" w:hAnsiTheme="minorHAnsi" w:cstheme="minorBidi"/>
          <w:color w:val="auto"/>
          <w:sz w:val="22"/>
          <w:szCs w:val="22"/>
          <w:lang w:val="es-BO" w:eastAsia="ja-JP"/>
        </w:rPr>
        <w:t xml:space="preserve"> incorporada</w:t>
      </w:r>
      <w:r w:rsidR="00010F08">
        <w:rPr>
          <w:rFonts w:asciiTheme="minorHAnsi" w:hAnsiTheme="minorHAnsi" w:cstheme="minorBidi"/>
          <w:color w:val="auto"/>
          <w:sz w:val="22"/>
          <w:szCs w:val="22"/>
          <w:lang w:val="es-BO" w:eastAsia="ja-JP"/>
        </w:rPr>
        <w:t>s en el sitio web:</w:t>
      </w:r>
    </w:p>
    <w:p w:rsidR="00010F08" w:rsidRDefault="00010F08" w:rsidP="00CE08F8">
      <w:pPr>
        <w:pStyle w:val="Default"/>
        <w:rPr>
          <w:rFonts w:asciiTheme="minorHAnsi" w:hAnsiTheme="minorHAnsi" w:cstheme="minorBidi"/>
          <w:color w:val="auto"/>
          <w:sz w:val="22"/>
          <w:szCs w:val="22"/>
          <w:lang w:val="es-BO" w:eastAsia="ja-JP"/>
        </w:rPr>
      </w:pPr>
    </w:p>
    <w:p w:rsidR="00010F08" w:rsidRPr="00561EDD" w:rsidRDefault="00976BB5" w:rsidP="00AE68E5">
      <w:pPr>
        <w:pStyle w:val="Default"/>
        <w:numPr>
          <w:ilvl w:val="0"/>
          <w:numId w:val="5"/>
        </w:numPr>
        <w:rPr>
          <w:rStyle w:val="Referenciasutil"/>
        </w:rPr>
      </w:pPr>
      <w:proofErr w:type="spellStart"/>
      <w:r w:rsidRPr="00561EDD">
        <w:rPr>
          <w:rStyle w:val="Referenciasutil"/>
        </w:rPr>
        <w:t>Inicio</w:t>
      </w:r>
      <w:proofErr w:type="spellEnd"/>
    </w:p>
    <w:p w:rsidR="00561EDD" w:rsidRPr="00C86530" w:rsidRDefault="009728AC" w:rsidP="00561EDD">
      <w:pPr>
        <w:pStyle w:val="Default"/>
        <w:ind w:left="720"/>
        <w:rPr>
          <w:rFonts w:asciiTheme="minorHAnsi" w:hAnsiTheme="minorHAnsi" w:cstheme="minorBidi"/>
          <w:color w:val="auto"/>
          <w:sz w:val="22"/>
          <w:szCs w:val="22"/>
          <w:lang w:val="es-BO" w:eastAsia="ja-JP"/>
        </w:rPr>
      </w:pPr>
      <w:r>
        <w:rPr>
          <w:rFonts w:asciiTheme="minorHAnsi" w:hAnsiTheme="minorHAnsi" w:cstheme="minorBidi"/>
          <w:color w:val="auto"/>
          <w:sz w:val="22"/>
          <w:szCs w:val="22"/>
          <w:lang w:val="es-BO" w:eastAsia="ja-JP"/>
        </w:rPr>
        <w:t>Solo a</w:t>
      </w:r>
      <w:r w:rsidR="00561EDD">
        <w:rPr>
          <w:rFonts w:asciiTheme="minorHAnsi" w:hAnsiTheme="minorHAnsi" w:cstheme="minorBidi"/>
          <w:color w:val="auto"/>
          <w:sz w:val="22"/>
          <w:szCs w:val="22"/>
          <w:lang w:val="es-BO" w:eastAsia="ja-JP"/>
        </w:rPr>
        <w:t xml:space="preserve"> través de la página inicial se llega a las páginas </w:t>
      </w:r>
      <w:r w:rsidR="00561EDD" w:rsidRPr="00C86530">
        <w:rPr>
          <w:rStyle w:val="Referenciasutil"/>
          <w:rFonts w:asciiTheme="minorHAnsi" w:hAnsiTheme="minorHAnsi"/>
          <w:color w:val="auto"/>
          <w:sz w:val="22"/>
          <w:szCs w:val="22"/>
          <w:lang w:val="es-BO"/>
        </w:rPr>
        <w:t>Respuestas prácticas</w:t>
      </w:r>
      <w:r w:rsidR="00561EDD" w:rsidRPr="00C86530">
        <w:rPr>
          <w:rFonts w:asciiTheme="minorHAnsi" w:hAnsiTheme="minorHAnsi" w:cstheme="minorBidi"/>
          <w:color w:val="auto"/>
          <w:sz w:val="22"/>
          <w:szCs w:val="22"/>
          <w:lang w:val="es-BO" w:eastAsia="ja-JP"/>
        </w:rPr>
        <w:t xml:space="preserve"> y </w:t>
      </w:r>
      <w:r w:rsidR="00561EDD" w:rsidRPr="00C86530">
        <w:rPr>
          <w:rStyle w:val="Referenciasutil"/>
          <w:rFonts w:asciiTheme="minorHAnsi" w:hAnsiTheme="minorHAnsi"/>
          <w:color w:val="auto"/>
          <w:sz w:val="22"/>
          <w:szCs w:val="22"/>
          <w:lang w:val="es-BO"/>
        </w:rPr>
        <w:t>Convocatoria para</w:t>
      </w:r>
      <w:r w:rsidR="00561EDD" w:rsidRPr="00C86530">
        <w:rPr>
          <w:rStyle w:val="Referenciasutil"/>
          <w:color w:val="auto"/>
          <w:lang w:val="es-BO"/>
        </w:rPr>
        <w:t xml:space="preserve"> estudiantes</w:t>
      </w:r>
      <w:r w:rsidR="00561EDD" w:rsidRPr="00C86530">
        <w:rPr>
          <w:rFonts w:asciiTheme="minorHAnsi" w:hAnsiTheme="minorHAnsi" w:cstheme="minorBidi"/>
          <w:color w:val="auto"/>
          <w:sz w:val="22"/>
          <w:szCs w:val="22"/>
          <w:lang w:val="es-BO" w:eastAsia="ja-JP"/>
        </w:rPr>
        <w:t>.</w:t>
      </w:r>
    </w:p>
    <w:p w:rsidR="00561EDD" w:rsidRPr="00561EDD" w:rsidRDefault="00976BB5" w:rsidP="00AE68E5">
      <w:pPr>
        <w:pStyle w:val="Default"/>
        <w:numPr>
          <w:ilvl w:val="0"/>
          <w:numId w:val="5"/>
        </w:numPr>
        <w:rPr>
          <w:rStyle w:val="Referenciasutil"/>
        </w:rPr>
      </w:pPr>
      <w:proofErr w:type="spellStart"/>
      <w:r w:rsidRPr="00561EDD">
        <w:rPr>
          <w:rStyle w:val="Referenciasutil"/>
        </w:rPr>
        <w:t>Quiénes</w:t>
      </w:r>
      <w:proofErr w:type="spellEnd"/>
      <w:r w:rsidRPr="00561EDD">
        <w:rPr>
          <w:rStyle w:val="Referenciasutil"/>
        </w:rPr>
        <w:t xml:space="preserve"> </w:t>
      </w:r>
      <w:proofErr w:type="spellStart"/>
      <w:r w:rsidRPr="00561EDD">
        <w:rPr>
          <w:rStyle w:val="Referenciasutil"/>
        </w:rPr>
        <w:t>s</w:t>
      </w:r>
      <w:r w:rsidR="00010F08" w:rsidRPr="00561EDD">
        <w:rPr>
          <w:rStyle w:val="Referenciasutil"/>
        </w:rPr>
        <w:t>omos</w:t>
      </w:r>
      <w:proofErr w:type="spellEnd"/>
    </w:p>
    <w:p w:rsidR="00010F08" w:rsidRDefault="00976BB5" w:rsidP="00AE68E5">
      <w:pPr>
        <w:pStyle w:val="Default"/>
        <w:numPr>
          <w:ilvl w:val="0"/>
          <w:numId w:val="5"/>
        </w:numPr>
        <w:rPr>
          <w:rStyle w:val="Referenciasutil"/>
        </w:rPr>
      </w:pPr>
      <w:r w:rsidRPr="00561EDD">
        <w:rPr>
          <w:rStyle w:val="Referenciasutil"/>
        </w:rPr>
        <w:t xml:space="preserve">En </w:t>
      </w:r>
      <w:proofErr w:type="spellStart"/>
      <w:r w:rsidRPr="00561EDD">
        <w:rPr>
          <w:rStyle w:val="Referenciasutil"/>
        </w:rPr>
        <w:t>qué</w:t>
      </w:r>
      <w:proofErr w:type="spellEnd"/>
      <w:r w:rsidRPr="00561EDD">
        <w:rPr>
          <w:rStyle w:val="Referenciasutil"/>
        </w:rPr>
        <w:t xml:space="preserve"> </w:t>
      </w:r>
      <w:proofErr w:type="spellStart"/>
      <w:r w:rsidRPr="00561EDD">
        <w:rPr>
          <w:rStyle w:val="Referenciasutil"/>
        </w:rPr>
        <w:t>t</w:t>
      </w:r>
      <w:r w:rsidR="00010F08" w:rsidRPr="00561EDD">
        <w:rPr>
          <w:rStyle w:val="Referenciasutil"/>
        </w:rPr>
        <w:t>rabajamos</w:t>
      </w:r>
      <w:proofErr w:type="spellEnd"/>
    </w:p>
    <w:p w:rsidR="00C86530" w:rsidRDefault="003776F6" w:rsidP="00C86530">
      <w:pPr>
        <w:pStyle w:val="Prrafodelista"/>
        <w:ind w:left="720"/>
        <w:rPr>
          <w:lang w:eastAsia="ja-JP"/>
        </w:rPr>
      </w:pPr>
      <w:r w:rsidRPr="003776F6">
        <w:rPr>
          <w:lang w:eastAsia="ja-JP"/>
        </w:rPr>
        <w:t xml:space="preserve">Solo a </w:t>
      </w:r>
      <w:r w:rsidR="00561EDD" w:rsidRPr="00561EDD">
        <w:rPr>
          <w:lang w:eastAsia="ja-JP"/>
        </w:rPr>
        <w:t>tra</w:t>
      </w:r>
      <w:r w:rsidR="00561EDD">
        <w:rPr>
          <w:lang w:eastAsia="ja-JP"/>
        </w:rPr>
        <w:t xml:space="preserve">vés de esta página se llega a las </w:t>
      </w:r>
      <w:r w:rsidR="00C86530">
        <w:rPr>
          <w:lang w:eastAsia="ja-JP"/>
        </w:rPr>
        <w:t xml:space="preserve">6 </w:t>
      </w:r>
      <w:r w:rsidR="00561EDD">
        <w:rPr>
          <w:lang w:eastAsia="ja-JP"/>
        </w:rPr>
        <w:t>subpáginas</w:t>
      </w:r>
      <w:r w:rsidR="00C86530">
        <w:rPr>
          <w:lang w:eastAsia="ja-JP"/>
        </w:rPr>
        <w:t xml:space="preserve"> que describen los servicios de CINER en más detalle:</w:t>
      </w:r>
    </w:p>
    <w:p w:rsidR="00C86530" w:rsidRPr="00C86530" w:rsidRDefault="00D72B44" w:rsidP="00AE68E5">
      <w:pPr>
        <w:pStyle w:val="Prrafodelista"/>
        <w:numPr>
          <w:ilvl w:val="1"/>
          <w:numId w:val="5"/>
        </w:numPr>
        <w:rPr>
          <w:lang w:eastAsia="ja-JP"/>
        </w:rPr>
      </w:pPr>
      <w:hyperlink r:id="rId31" w:history="1">
        <w:r w:rsidR="00C86530" w:rsidRPr="00C86530">
          <w:rPr>
            <w:smallCaps/>
            <w:lang w:eastAsia="ja-JP"/>
          </w:rPr>
          <w:t>Asesorías en Energías Renovables y Temas Ambientales</w:t>
        </w:r>
      </w:hyperlink>
      <w:r w:rsidR="00C86530" w:rsidRPr="00C86530">
        <w:rPr>
          <w:smallCaps/>
          <w:lang w:eastAsia="ja-JP"/>
        </w:rPr>
        <w:t>,</w:t>
      </w:r>
    </w:p>
    <w:p w:rsidR="00C86530" w:rsidRPr="00C86530" w:rsidRDefault="00D72B44" w:rsidP="00AE68E5">
      <w:pPr>
        <w:pStyle w:val="Prrafodelista"/>
        <w:numPr>
          <w:ilvl w:val="1"/>
          <w:numId w:val="5"/>
        </w:numPr>
        <w:rPr>
          <w:lang w:eastAsia="ja-JP"/>
        </w:rPr>
      </w:pPr>
      <w:hyperlink r:id="rId32" w:history="1">
        <w:r w:rsidR="00C86530" w:rsidRPr="00C86530">
          <w:rPr>
            <w:smallCaps/>
            <w:lang w:eastAsia="ja-JP"/>
          </w:rPr>
          <w:t>Comunicación Especializada en el Sector Energético</w:t>
        </w:r>
      </w:hyperlink>
      <w:r w:rsidR="00C86530" w:rsidRPr="00C86530">
        <w:rPr>
          <w:smallCaps/>
          <w:lang w:eastAsia="ja-JP"/>
        </w:rPr>
        <w:t>,</w:t>
      </w:r>
    </w:p>
    <w:p w:rsidR="00C86530" w:rsidRPr="00C86530" w:rsidRDefault="00D72B44" w:rsidP="00AE68E5">
      <w:pPr>
        <w:pStyle w:val="Prrafodelista"/>
        <w:numPr>
          <w:ilvl w:val="1"/>
          <w:numId w:val="5"/>
        </w:numPr>
        <w:rPr>
          <w:lang w:eastAsia="ja-JP"/>
        </w:rPr>
      </w:pPr>
      <w:hyperlink r:id="rId33" w:history="1">
        <w:r w:rsidR="00C86530" w:rsidRPr="00C86530">
          <w:rPr>
            <w:smallCaps/>
            <w:lang w:eastAsia="ja-JP"/>
          </w:rPr>
          <w:t>Desarrollo de Capacidades</w:t>
        </w:r>
      </w:hyperlink>
      <w:r w:rsidR="00C86530" w:rsidRPr="00C86530">
        <w:rPr>
          <w:smallCaps/>
          <w:lang w:eastAsia="ja-JP"/>
        </w:rPr>
        <w:t>,</w:t>
      </w:r>
    </w:p>
    <w:p w:rsidR="00C86530" w:rsidRPr="00C86530" w:rsidRDefault="00D72B44" w:rsidP="00AE68E5">
      <w:pPr>
        <w:pStyle w:val="Prrafodelista"/>
        <w:numPr>
          <w:ilvl w:val="1"/>
          <w:numId w:val="5"/>
        </w:numPr>
        <w:rPr>
          <w:lang w:eastAsia="ja-JP"/>
        </w:rPr>
      </w:pPr>
      <w:hyperlink r:id="rId34" w:history="1">
        <w:r w:rsidR="00C86530" w:rsidRPr="00C86530">
          <w:rPr>
            <w:smallCaps/>
            <w:lang w:eastAsia="ja-JP"/>
          </w:rPr>
          <w:t>Gestión de Información</w:t>
        </w:r>
      </w:hyperlink>
      <w:r w:rsidR="00C86530" w:rsidRPr="00C86530">
        <w:rPr>
          <w:smallCaps/>
          <w:lang w:eastAsia="ja-JP"/>
        </w:rPr>
        <w:t>,</w:t>
      </w:r>
    </w:p>
    <w:p w:rsidR="00C86530" w:rsidRPr="00C86530" w:rsidRDefault="00D72B44" w:rsidP="00AE68E5">
      <w:pPr>
        <w:pStyle w:val="Prrafodelista"/>
        <w:numPr>
          <w:ilvl w:val="1"/>
          <w:numId w:val="5"/>
        </w:numPr>
        <w:rPr>
          <w:lang w:eastAsia="ja-JP"/>
        </w:rPr>
      </w:pPr>
      <w:hyperlink r:id="rId35" w:history="1">
        <w:r w:rsidR="00C86530" w:rsidRPr="00C86530">
          <w:rPr>
            <w:smallCaps/>
            <w:lang w:eastAsia="ja-JP"/>
          </w:rPr>
          <w:t>Organización y Facilitación de Eventos</w:t>
        </w:r>
      </w:hyperlink>
      <w:r w:rsidR="00C86530" w:rsidRPr="00C86530">
        <w:rPr>
          <w:smallCaps/>
          <w:lang w:eastAsia="ja-JP"/>
        </w:rPr>
        <w:t>,</w:t>
      </w:r>
    </w:p>
    <w:p w:rsidR="00C86530" w:rsidRPr="00C86530" w:rsidRDefault="00D72B44" w:rsidP="00AE68E5">
      <w:pPr>
        <w:pStyle w:val="Prrafodelista"/>
        <w:numPr>
          <w:ilvl w:val="1"/>
          <w:numId w:val="5"/>
        </w:numPr>
        <w:rPr>
          <w:lang w:eastAsia="ja-JP"/>
        </w:rPr>
      </w:pPr>
      <w:hyperlink r:id="rId36" w:history="1">
        <w:r w:rsidR="00C86530" w:rsidRPr="00C86530">
          <w:rPr>
            <w:smallCaps/>
            <w:lang w:eastAsia="ja-JP"/>
          </w:rPr>
          <w:t>Planificación, Monitoreo y Evaluación</w:t>
        </w:r>
      </w:hyperlink>
      <w:r w:rsidR="00C86530" w:rsidRPr="00C86530">
        <w:rPr>
          <w:smallCaps/>
          <w:lang w:eastAsia="ja-JP"/>
        </w:rPr>
        <w:t>.</w:t>
      </w:r>
      <w:r w:rsidR="00C86530" w:rsidRPr="00C86530">
        <w:rPr>
          <w:b/>
          <w:bCs/>
          <w:lang w:eastAsia="ja-JP"/>
        </w:rPr>
        <w:t xml:space="preserve"> </w:t>
      </w:r>
    </w:p>
    <w:p w:rsidR="00561EDD" w:rsidRPr="00C86530" w:rsidRDefault="00010F08" w:rsidP="00AE68E5">
      <w:pPr>
        <w:pStyle w:val="Prrafodelista"/>
        <w:numPr>
          <w:ilvl w:val="0"/>
          <w:numId w:val="5"/>
        </w:numPr>
        <w:rPr>
          <w:rStyle w:val="Referenciasutil"/>
          <w:smallCaps w:val="0"/>
          <w:color w:val="auto"/>
          <w:sz w:val="24"/>
          <w:szCs w:val="24"/>
          <w:lang w:eastAsia="ja-JP"/>
        </w:rPr>
      </w:pPr>
      <w:r w:rsidRPr="00561EDD">
        <w:rPr>
          <w:rStyle w:val="Referenciasutil"/>
          <w:sz w:val="24"/>
          <w:szCs w:val="24"/>
        </w:rPr>
        <w:t>Revista E&amp;D</w:t>
      </w:r>
    </w:p>
    <w:p w:rsidR="00C86530" w:rsidRPr="00C86530" w:rsidRDefault="003776F6" w:rsidP="00C86530">
      <w:pPr>
        <w:ind w:left="708"/>
        <w:rPr>
          <w:rStyle w:val="Referenciasutil"/>
          <w:smallCaps w:val="0"/>
          <w:color w:val="auto"/>
          <w:sz w:val="24"/>
          <w:szCs w:val="24"/>
          <w:lang w:eastAsia="ja-JP"/>
        </w:rPr>
      </w:pPr>
      <w:r>
        <w:rPr>
          <w:lang w:eastAsia="ja-JP"/>
        </w:rPr>
        <w:t>Solo a</w:t>
      </w:r>
      <w:r w:rsidR="00C86530" w:rsidRPr="00561EDD">
        <w:rPr>
          <w:lang w:eastAsia="ja-JP"/>
        </w:rPr>
        <w:t xml:space="preserve"> tra</w:t>
      </w:r>
      <w:r w:rsidR="00C86530">
        <w:rPr>
          <w:lang w:eastAsia="ja-JP"/>
        </w:rPr>
        <w:t xml:space="preserve">vés de esta página se llega a las 41 subpáginas de las revistas E&amp;D publicadas. En cada subpágina se muestra información detallada sobre </w:t>
      </w:r>
      <w:r>
        <w:rPr>
          <w:lang w:eastAsia="ja-JP"/>
        </w:rPr>
        <w:t xml:space="preserve">la </w:t>
      </w:r>
      <w:r w:rsidR="00C86530">
        <w:rPr>
          <w:lang w:eastAsia="ja-JP"/>
        </w:rPr>
        <w:t xml:space="preserve">correspondiente edición de la revista.  </w:t>
      </w:r>
    </w:p>
    <w:p w:rsidR="00010F08" w:rsidRPr="00561EDD" w:rsidRDefault="00010F08" w:rsidP="00AE68E5">
      <w:pPr>
        <w:pStyle w:val="Default"/>
        <w:numPr>
          <w:ilvl w:val="0"/>
          <w:numId w:val="5"/>
        </w:numPr>
        <w:rPr>
          <w:rStyle w:val="Referenciasutil"/>
          <w:lang w:val="es-BO"/>
        </w:rPr>
      </w:pPr>
      <w:r w:rsidRPr="00561EDD">
        <w:rPr>
          <w:rStyle w:val="Referenciasutil"/>
          <w:lang w:val="es-BO"/>
        </w:rPr>
        <w:t>Artículos</w:t>
      </w:r>
    </w:p>
    <w:p w:rsidR="00010F08" w:rsidRPr="00561EDD" w:rsidRDefault="00010F08" w:rsidP="00AE68E5">
      <w:pPr>
        <w:pStyle w:val="Default"/>
        <w:numPr>
          <w:ilvl w:val="1"/>
          <w:numId w:val="5"/>
        </w:numPr>
        <w:rPr>
          <w:rStyle w:val="Referenciasutil"/>
          <w:lang w:val="es-BO"/>
        </w:rPr>
      </w:pPr>
      <w:r w:rsidRPr="00561EDD">
        <w:rPr>
          <w:rStyle w:val="Referenciasutil"/>
          <w:lang w:val="es-BO"/>
        </w:rPr>
        <w:t xml:space="preserve">Archivo de </w:t>
      </w:r>
      <w:r w:rsidR="00976BB5" w:rsidRPr="00561EDD">
        <w:rPr>
          <w:rStyle w:val="Referenciasutil"/>
          <w:lang w:val="es-BO"/>
        </w:rPr>
        <w:t xml:space="preserve">noticias </w:t>
      </w:r>
    </w:p>
    <w:p w:rsidR="00010F08" w:rsidRPr="00561EDD" w:rsidRDefault="00010F08" w:rsidP="00AE68E5">
      <w:pPr>
        <w:pStyle w:val="Default"/>
        <w:numPr>
          <w:ilvl w:val="0"/>
          <w:numId w:val="5"/>
        </w:numPr>
        <w:rPr>
          <w:rStyle w:val="Referenciasutil"/>
          <w:lang w:val="es-BO"/>
        </w:rPr>
      </w:pPr>
      <w:r w:rsidRPr="00561EDD">
        <w:rPr>
          <w:rStyle w:val="Referenciasutil"/>
          <w:lang w:val="es-BO"/>
        </w:rPr>
        <w:t>Enlaces</w:t>
      </w:r>
    </w:p>
    <w:p w:rsidR="00010F08" w:rsidRPr="00561EDD" w:rsidRDefault="00010F08" w:rsidP="00AE68E5">
      <w:pPr>
        <w:pStyle w:val="Default"/>
        <w:numPr>
          <w:ilvl w:val="0"/>
          <w:numId w:val="5"/>
        </w:numPr>
        <w:rPr>
          <w:rStyle w:val="Referenciasutil"/>
          <w:lang w:val="es-BO"/>
        </w:rPr>
      </w:pPr>
      <w:r w:rsidRPr="00561EDD">
        <w:rPr>
          <w:rStyle w:val="Referenciasutil"/>
          <w:lang w:val="es-BO"/>
        </w:rPr>
        <w:t>Biblioteca Digital</w:t>
      </w:r>
    </w:p>
    <w:p w:rsidR="00010F08" w:rsidRPr="00561EDD" w:rsidRDefault="00010F08" w:rsidP="00AE68E5">
      <w:pPr>
        <w:pStyle w:val="Default"/>
        <w:numPr>
          <w:ilvl w:val="0"/>
          <w:numId w:val="5"/>
        </w:numPr>
        <w:rPr>
          <w:rStyle w:val="Referenciasutil"/>
          <w:lang w:val="es-BO"/>
        </w:rPr>
      </w:pPr>
      <w:r w:rsidRPr="00561EDD">
        <w:rPr>
          <w:rStyle w:val="Referenciasutil"/>
          <w:lang w:val="es-BO"/>
        </w:rPr>
        <w:t>Contacto</w:t>
      </w:r>
    </w:p>
    <w:p w:rsidR="003466BF" w:rsidRDefault="003466BF" w:rsidP="00CE08F8">
      <w:pPr>
        <w:pStyle w:val="Default"/>
        <w:rPr>
          <w:rFonts w:asciiTheme="minorHAnsi" w:hAnsiTheme="minorHAnsi" w:cstheme="minorBidi"/>
          <w:color w:val="auto"/>
          <w:sz w:val="22"/>
          <w:szCs w:val="22"/>
          <w:lang w:val="es-BO" w:eastAsia="ja-JP"/>
        </w:rPr>
      </w:pPr>
    </w:p>
    <w:p w:rsidR="00010F08" w:rsidRPr="00561EDD" w:rsidRDefault="00010F08" w:rsidP="00010F08">
      <w:pPr>
        <w:pStyle w:val="Default"/>
        <w:keepNext/>
        <w:jc w:val="center"/>
        <w:rPr>
          <w:lang w:val="es-BO"/>
        </w:rPr>
      </w:pPr>
      <w:r>
        <w:rPr>
          <w:rFonts w:asciiTheme="minorHAnsi" w:hAnsiTheme="minorHAnsi" w:cstheme="minorBidi"/>
          <w:noProof/>
          <w:color w:val="auto"/>
          <w:sz w:val="22"/>
          <w:szCs w:val="22"/>
          <w:lang w:val="es-BO" w:eastAsia="es-BO"/>
        </w:rPr>
        <w:drawing>
          <wp:inline distT="0" distB="0" distL="0" distR="0" wp14:anchorId="250DEB70" wp14:editId="6E306C18">
            <wp:extent cx="5943600" cy="16427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P_CINER_Star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642745"/>
                    </a:xfrm>
                    <a:prstGeom prst="rect">
                      <a:avLst/>
                    </a:prstGeom>
                  </pic:spPr>
                </pic:pic>
              </a:graphicData>
            </a:graphic>
          </wp:inline>
        </w:drawing>
      </w:r>
    </w:p>
    <w:p w:rsidR="00CE08F8" w:rsidRDefault="00010F08" w:rsidP="00010F08">
      <w:pPr>
        <w:pStyle w:val="Epgrafe"/>
        <w:jc w:val="center"/>
      </w:pPr>
      <w:r>
        <w:t xml:space="preserve">Imagen </w:t>
      </w:r>
      <w:r>
        <w:fldChar w:fldCharType="begin"/>
      </w:r>
      <w:r>
        <w:instrText xml:space="preserve"> SEQ Imagen \* ARABIC </w:instrText>
      </w:r>
      <w:r>
        <w:fldChar w:fldCharType="separate"/>
      </w:r>
      <w:r w:rsidR="00587B47">
        <w:rPr>
          <w:noProof/>
        </w:rPr>
        <w:t>6</w:t>
      </w:r>
      <w:r>
        <w:fldChar w:fldCharType="end"/>
      </w:r>
      <w:r>
        <w:t>: Menú principal para acceder las páginas</w:t>
      </w:r>
    </w:p>
    <w:p w:rsidR="007D0A68" w:rsidRPr="00C30398" w:rsidRDefault="00C30398" w:rsidP="00C30398">
      <w:r>
        <w:t>Además, a través del pie de página (</w:t>
      </w:r>
      <w:proofErr w:type="spellStart"/>
      <w:r>
        <w:t>footer</w:t>
      </w:r>
      <w:proofErr w:type="spellEnd"/>
      <w:r>
        <w:t>) está accesible la sección “</w:t>
      </w:r>
      <w:r w:rsidRPr="00C30398">
        <w:rPr>
          <w:sz w:val="23"/>
          <w:szCs w:val="23"/>
        </w:rPr>
        <w:t>Fuente de imágenes</w:t>
      </w:r>
      <w:r>
        <w:t xml:space="preserve">”. Está página muestra las indicaciones de la fuente de las imágenes usadas en el sitio que requieren una citación.   </w:t>
      </w:r>
    </w:p>
    <w:p w:rsidR="00CE08F8" w:rsidRPr="007464ED" w:rsidRDefault="00CE08F8" w:rsidP="007464ED">
      <w:pPr>
        <w:rPr>
          <w:lang w:eastAsia="ja-JP"/>
        </w:rPr>
      </w:pPr>
    </w:p>
    <w:p w:rsidR="00D97992" w:rsidRDefault="00D97992" w:rsidP="00D97992">
      <w:pPr>
        <w:pStyle w:val="Ttulo11"/>
        <w:rPr>
          <w:noProof/>
          <w:lang w:val="es-BO"/>
        </w:rPr>
      </w:pPr>
      <w:bookmarkStart w:id="22" w:name="_Toc452998123"/>
      <w:bookmarkStart w:id="23" w:name="_Toc454461288"/>
      <w:r>
        <w:rPr>
          <w:noProof/>
          <w:lang w:val="es-BO"/>
        </w:rPr>
        <w:t>Configuración del sitio web organizacional</w:t>
      </w:r>
      <w:bookmarkEnd w:id="22"/>
      <w:bookmarkEnd w:id="23"/>
    </w:p>
    <w:p w:rsidR="0075205F" w:rsidRDefault="0075205F" w:rsidP="0075205F">
      <w:pPr>
        <w:rPr>
          <w:lang w:eastAsia="ja-JP"/>
        </w:rPr>
      </w:pPr>
      <w:r>
        <w:rPr>
          <w:lang w:eastAsia="ja-JP"/>
        </w:rPr>
        <w:t xml:space="preserve">Como mencionado antes, el </w:t>
      </w:r>
      <w:r w:rsidRPr="00066CA0">
        <w:rPr>
          <w:lang w:eastAsia="ja-JP"/>
        </w:rPr>
        <w:t xml:space="preserve">sitio web </w:t>
      </w:r>
      <w:r>
        <w:rPr>
          <w:lang w:eastAsia="ja-JP"/>
        </w:rPr>
        <w:t xml:space="preserve">organizacional </w:t>
      </w:r>
      <w:r w:rsidRPr="00066CA0">
        <w:rPr>
          <w:lang w:eastAsia="ja-JP"/>
        </w:rPr>
        <w:t>de CINER est</w:t>
      </w:r>
      <w:r w:rsidR="00AF409A">
        <w:rPr>
          <w:lang w:eastAsia="ja-JP"/>
        </w:rPr>
        <w:t>á realizado</w:t>
      </w:r>
      <w:r>
        <w:rPr>
          <w:lang w:eastAsia="ja-JP"/>
        </w:rPr>
        <w:t xml:space="preserve"> </w:t>
      </w:r>
      <w:r w:rsidRPr="00A23F29">
        <w:rPr>
          <w:lang w:eastAsia="ja-JP"/>
        </w:rPr>
        <w:t>con el sistema de administración de s</w:t>
      </w:r>
      <w:r>
        <w:rPr>
          <w:lang w:eastAsia="ja-JP"/>
        </w:rPr>
        <w:t>itios web y conte</w:t>
      </w:r>
      <w:r w:rsidR="006C7F37">
        <w:rPr>
          <w:lang w:eastAsia="ja-JP"/>
        </w:rPr>
        <w:t xml:space="preserve">nido </w:t>
      </w:r>
      <w:proofErr w:type="spellStart"/>
      <w:r w:rsidR="006C7F37">
        <w:rPr>
          <w:lang w:eastAsia="ja-JP"/>
        </w:rPr>
        <w:t>WordPress</w:t>
      </w:r>
      <w:proofErr w:type="spellEnd"/>
      <w:r w:rsidR="006C7F37">
        <w:rPr>
          <w:lang w:eastAsia="ja-JP"/>
        </w:rPr>
        <w:t>, en versión 4.5.3</w:t>
      </w:r>
      <w:r>
        <w:rPr>
          <w:lang w:eastAsia="ja-JP"/>
        </w:rPr>
        <w:t>.</w:t>
      </w:r>
    </w:p>
    <w:p w:rsidR="0075205F" w:rsidRDefault="0075205F" w:rsidP="0075205F">
      <w:pPr>
        <w:rPr>
          <w:lang w:eastAsia="ja-JP"/>
        </w:rPr>
      </w:pPr>
      <w:r>
        <w:rPr>
          <w:lang w:eastAsia="ja-JP"/>
        </w:rPr>
        <w:t>Cómo plantilla de diseño o tema (</w:t>
      </w:r>
      <w:proofErr w:type="spellStart"/>
      <w:r>
        <w:rPr>
          <w:lang w:eastAsia="ja-JP"/>
        </w:rPr>
        <w:t>WordPress</w:t>
      </w:r>
      <w:proofErr w:type="spellEnd"/>
      <w:r>
        <w:rPr>
          <w:lang w:eastAsia="ja-JP"/>
        </w:rPr>
        <w:t xml:space="preserve"> </w:t>
      </w:r>
      <w:proofErr w:type="spellStart"/>
      <w:r>
        <w:rPr>
          <w:lang w:eastAsia="ja-JP"/>
        </w:rPr>
        <w:t>theme</w:t>
      </w:r>
      <w:proofErr w:type="spellEnd"/>
      <w:r>
        <w:rPr>
          <w:lang w:eastAsia="ja-JP"/>
        </w:rPr>
        <w:t xml:space="preserve">) se usa la plantilla gratuita </w:t>
      </w:r>
      <w:proofErr w:type="spellStart"/>
      <w:r w:rsidRPr="0075205F">
        <w:rPr>
          <w:rFonts w:ascii="Courier New" w:hAnsi="Courier New" w:cs="Courier New"/>
          <w:sz w:val="18"/>
          <w:szCs w:val="18"/>
          <w:lang w:eastAsia="ja-JP"/>
        </w:rPr>
        <w:t>Attitude</w:t>
      </w:r>
      <w:proofErr w:type="spellEnd"/>
      <w:r>
        <w:rPr>
          <w:lang w:eastAsia="ja-JP"/>
        </w:rPr>
        <w:t xml:space="preserve"> </w:t>
      </w:r>
      <w:hyperlink r:id="rId38" w:history="1">
        <w:r w:rsidRPr="00897D4C">
          <w:rPr>
            <w:rStyle w:val="Hipervnculo"/>
            <w:lang w:eastAsia="ja-JP"/>
          </w:rPr>
          <w:t>http://www.themehorse.com/themes/attitude/</w:t>
        </w:r>
      </w:hyperlink>
      <w:r w:rsidR="00AF409A">
        <w:rPr>
          <w:lang w:eastAsia="ja-JP"/>
        </w:rPr>
        <w:t>.</w:t>
      </w:r>
    </w:p>
    <w:p w:rsidR="0075205F" w:rsidRDefault="0075205F" w:rsidP="0075205F">
      <w:pPr>
        <w:rPr>
          <w:lang w:eastAsia="ja-JP"/>
        </w:rPr>
      </w:pPr>
      <w:r>
        <w:rPr>
          <w:lang w:eastAsia="ja-JP"/>
        </w:rPr>
        <w:t>Se ha creado el “tema hijo”</w:t>
      </w:r>
      <w:r w:rsidR="00C57D90">
        <w:rPr>
          <w:rStyle w:val="Refdenotaalpie"/>
          <w:lang w:eastAsia="ja-JP"/>
        </w:rPr>
        <w:footnoteReference w:id="2"/>
      </w:r>
      <w:r>
        <w:rPr>
          <w:lang w:eastAsia="ja-JP"/>
        </w:rPr>
        <w:t xml:space="preserve"> </w:t>
      </w:r>
      <w:proofErr w:type="spellStart"/>
      <w:r w:rsidRPr="0075205F">
        <w:rPr>
          <w:rFonts w:ascii="Courier New" w:hAnsi="Courier New" w:cs="Courier New"/>
          <w:sz w:val="18"/>
          <w:szCs w:val="18"/>
          <w:lang w:eastAsia="ja-JP"/>
        </w:rPr>
        <w:t>Attitude_Child</w:t>
      </w:r>
      <w:proofErr w:type="spellEnd"/>
      <w:r>
        <w:rPr>
          <w:lang w:eastAsia="ja-JP"/>
        </w:rPr>
        <w:t xml:space="preserve">  </w:t>
      </w:r>
      <w:r>
        <w:t>para no perder los cambios cuando se actualiza el “tema padre”</w:t>
      </w:r>
      <w:r w:rsidR="00340926">
        <w:t xml:space="preserve"> </w:t>
      </w:r>
      <w:proofErr w:type="spellStart"/>
      <w:r w:rsidR="00340926" w:rsidRPr="00340926">
        <w:rPr>
          <w:rFonts w:ascii="Courier New" w:hAnsi="Courier New" w:cs="Courier New"/>
          <w:sz w:val="18"/>
          <w:szCs w:val="18"/>
        </w:rPr>
        <w:t>Attitude</w:t>
      </w:r>
      <w:proofErr w:type="spellEnd"/>
      <w:r w:rsidR="00340926">
        <w:t>.</w:t>
      </w:r>
      <w:r w:rsidR="00340926">
        <w:rPr>
          <w:lang w:eastAsia="ja-JP"/>
        </w:rPr>
        <w:t xml:space="preserve"> </w:t>
      </w:r>
    </w:p>
    <w:p w:rsidR="00D97992" w:rsidRPr="002E47C5" w:rsidRDefault="00C57D90" w:rsidP="002E47C5">
      <w:pPr>
        <w:pStyle w:val="Ttulo21"/>
      </w:pPr>
      <w:bookmarkStart w:id="24" w:name="_Toc454461289"/>
      <w:r w:rsidRPr="002E47C5">
        <w:t>Plugins</w:t>
      </w:r>
      <w:bookmarkEnd w:id="24"/>
      <w:r w:rsidRPr="002E47C5">
        <w:t xml:space="preserve"> </w:t>
      </w:r>
    </w:p>
    <w:p w:rsidR="00C57D90" w:rsidRDefault="00C57D90" w:rsidP="00D97992">
      <w:r>
        <w:t xml:space="preserve">En </w:t>
      </w:r>
      <w:proofErr w:type="spellStart"/>
      <w:r>
        <w:t>WordPress</w:t>
      </w:r>
      <w:proofErr w:type="spellEnd"/>
      <w:r>
        <w:t xml:space="preserve"> un </w:t>
      </w:r>
      <w:proofErr w:type="spellStart"/>
      <w:r>
        <w:t>plugin</w:t>
      </w:r>
      <w:proofErr w:type="spellEnd"/>
      <w:r>
        <w:t xml:space="preserve"> es</w:t>
      </w:r>
      <w:r>
        <w:rPr>
          <w:rStyle w:val="st"/>
        </w:rPr>
        <w:t xml:space="preserve"> una aplicación (o programa informático) que </w:t>
      </w:r>
      <w:r>
        <w:t xml:space="preserve">extienda y amplíe la funcionalidad del sistema de base </w:t>
      </w:r>
      <w:proofErr w:type="spellStart"/>
      <w:r>
        <w:t>WordPress</w:t>
      </w:r>
      <w:proofErr w:type="spellEnd"/>
      <w:r>
        <w:t xml:space="preserve">. Para el sitio organizacional se usa los siguientes </w:t>
      </w:r>
      <w:proofErr w:type="spellStart"/>
      <w:r>
        <w:t>plugins</w:t>
      </w:r>
      <w:proofErr w:type="spellEnd"/>
      <w:r>
        <w:t>:</w:t>
      </w:r>
    </w:p>
    <w:p w:rsidR="00BD09D3" w:rsidRPr="00BD09D3" w:rsidRDefault="00C57D90" w:rsidP="00AE68E5">
      <w:pPr>
        <w:pStyle w:val="Prrafodelista"/>
        <w:numPr>
          <w:ilvl w:val="0"/>
          <w:numId w:val="6"/>
        </w:numPr>
        <w:rPr>
          <w:rStyle w:val="Referenciasutil"/>
          <w:bCs/>
          <w:lang w:val="en-GB"/>
        </w:rPr>
      </w:pPr>
      <w:r w:rsidRPr="00BD09D3">
        <w:rPr>
          <w:rStyle w:val="Referenciasutil"/>
          <w:bCs/>
          <w:smallCaps w:val="0"/>
          <w:lang w:val="en-GB" w:eastAsia="en-US"/>
        </w:rPr>
        <w:t>Collapse-O-</w:t>
      </w:r>
      <w:proofErr w:type="spellStart"/>
      <w:r w:rsidRPr="00BD09D3">
        <w:rPr>
          <w:rStyle w:val="Referenciasutil"/>
          <w:bCs/>
          <w:smallCaps w:val="0"/>
          <w:lang w:val="en-GB" w:eastAsia="en-US"/>
        </w:rPr>
        <w:t>Matic</w:t>
      </w:r>
      <w:proofErr w:type="spellEnd"/>
      <w:r w:rsidRPr="00BD09D3">
        <w:rPr>
          <w:rStyle w:val="Referenciasutil"/>
          <w:bCs/>
          <w:lang w:val="en-GB" w:eastAsia="en-US"/>
        </w:rPr>
        <w:t xml:space="preserve"> </w:t>
      </w:r>
      <w:r w:rsidR="00BD09D3" w:rsidRPr="00BD09D3">
        <w:rPr>
          <w:rStyle w:val="Referenciasutil"/>
          <w:bCs/>
          <w:lang w:val="en-GB"/>
        </w:rPr>
        <w:t>(</w:t>
      </w:r>
      <w:hyperlink r:id="rId39" w:history="1">
        <w:r w:rsidR="00BD09D3" w:rsidRPr="00BD09D3">
          <w:rPr>
            <w:rStyle w:val="Hipervnculo"/>
            <w:bCs/>
            <w:lang w:val="en-GB" w:eastAsia="en-US"/>
          </w:rPr>
          <w:t>https://wordpress.org/plugins/jquery-collapse-o-matic/</w:t>
        </w:r>
      </w:hyperlink>
      <w:r w:rsidR="00BD09D3" w:rsidRPr="00BD09D3">
        <w:rPr>
          <w:rStyle w:val="Referenciasutil"/>
          <w:bCs/>
          <w:lang w:val="en-GB"/>
        </w:rPr>
        <w:t>)</w:t>
      </w:r>
    </w:p>
    <w:p w:rsidR="00BD09D3" w:rsidRDefault="00BD09D3" w:rsidP="00BD09D3">
      <w:pPr>
        <w:pStyle w:val="Prrafodelista"/>
        <w:ind w:left="720"/>
        <w:rPr>
          <w:rFonts w:eastAsiaTheme="minorHAnsi" w:cstheme="minorBidi"/>
          <w:szCs w:val="22"/>
          <w:lang w:eastAsia="en-US"/>
        </w:rPr>
      </w:pPr>
      <w:r w:rsidRPr="00BD09D3">
        <w:rPr>
          <w:rFonts w:eastAsiaTheme="minorHAnsi" w:cstheme="minorBidi"/>
          <w:szCs w:val="22"/>
          <w:lang w:eastAsia="en-US"/>
        </w:rPr>
        <w:t xml:space="preserve">Añade la funcionalidad para desplegar </w:t>
      </w:r>
      <w:r>
        <w:rPr>
          <w:rFonts w:eastAsiaTheme="minorHAnsi" w:cstheme="minorBidi"/>
          <w:szCs w:val="22"/>
          <w:lang w:eastAsia="en-US"/>
        </w:rPr>
        <w:t xml:space="preserve">contenidos si uno hace un clic en ellos. </w:t>
      </w:r>
    </w:p>
    <w:p w:rsidR="00BD09D3" w:rsidRDefault="00BD09D3" w:rsidP="00BD09D3">
      <w:pPr>
        <w:pStyle w:val="Prrafodelista"/>
        <w:ind w:left="720"/>
        <w:rPr>
          <w:rFonts w:eastAsiaTheme="minorHAnsi" w:cstheme="minorBidi"/>
          <w:szCs w:val="22"/>
          <w:lang w:eastAsia="en-US"/>
        </w:rPr>
      </w:pPr>
      <w:r>
        <w:rPr>
          <w:rFonts w:eastAsiaTheme="minorHAnsi" w:cstheme="minorBidi"/>
          <w:szCs w:val="22"/>
          <w:lang w:eastAsia="en-US"/>
        </w:rPr>
        <w:t>Se lo usa en la sección “Enlaces” (</w:t>
      </w:r>
      <w:hyperlink r:id="rId40" w:history="1">
        <w:r w:rsidRPr="00897D4C">
          <w:rPr>
            <w:rStyle w:val="Hipervnculo"/>
            <w:rFonts w:eastAsiaTheme="minorHAnsi" w:cstheme="minorBidi"/>
            <w:szCs w:val="22"/>
            <w:lang w:eastAsia="en-US"/>
          </w:rPr>
          <w:t>http://ciner.org/index.php/enlaces/</w:t>
        </w:r>
      </w:hyperlink>
      <w:r>
        <w:rPr>
          <w:rFonts w:eastAsiaTheme="minorHAnsi" w:cstheme="minorBidi"/>
          <w:szCs w:val="22"/>
          <w:lang w:eastAsia="en-US"/>
        </w:rPr>
        <w:t>)</w:t>
      </w:r>
      <w:r w:rsidR="00AF409A">
        <w:rPr>
          <w:rFonts w:eastAsiaTheme="minorHAnsi" w:cstheme="minorBidi"/>
          <w:szCs w:val="22"/>
          <w:lang w:eastAsia="en-US"/>
        </w:rPr>
        <w:t>.</w:t>
      </w:r>
    </w:p>
    <w:p w:rsidR="00BD09D3" w:rsidRPr="00BD09D3" w:rsidRDefault="00BD09D3" w:rsidP="00BD09D3">
      <w:pPr>
        <w:pStyle w:val="Prrafodelista"/>
        <w:ind w:left="720"/>
        <w:rPr>
          <w:rFonts w:eastAsiaTheme="minorHAnsi" w:cstheme="minorBidi"/>
          <w:szCs w:val="22"/>
          <w:lang w:eastAsia="en-US"/>
        </w:rPr>
      </w:pPr>
      <w:r>
        <w:rPr>
          <w:rFonts w:eastAsiaTheme="minorHAnsi" w:cstheme="minorBidi"/>
          <w:szCs w:val="22"/>
          <w:lang w:eastAsia="en-US"/>
        </w:rPr>
        <w:t xml:space="preserve"> </w:t>
      </w:r>
    </w:p>
    <w:p w:rsidR="00BD09D3" w:rsidRPr="007A1371" w:rsidRDefault="00BD09D3" w:rsidP="00AE68E5">
      <w:pPr>
        <w:pStyle w:val="Prrafodelista"/>
        <w:numPr>
          <w:ilvl w:val="0"/>
          <w:numId w:val="6"/>
        </w:numPr>
        <w:rPr>
          <w:rStyle w:val="Referenciasutil"/>
          <w:bCs/>
          <w:smallCaps w:val="0"/>
          <w:lang w:val="en-GB" w:eastAsia="en-US"/>
        </w:rPr>
      </w:pPr>
      <w:r w:rsidRPr="007A1371">
        <w:rPr>
          <w:rStyle w:val="Referenciasutil"/>
          <w:bCs/>
          <w:smallCaps w:val="0"/>
          <w:lang w:val="en-GB" w:eastAsia="en-US"/>
        </w:rPr>
        <w:t>Contact Form 7 (</w:t>
      </w:r>
      <w:hyperlink r:id="rId41" w:history="1">
        <w:r w:rsidR="007A1371" w:rsidRPr="00897D4C">
          <w:rPr>
            <w:rStyle w:val="Hipervnculo"/>
            <w:bCs/>
            <w:lang w:val="en-GB" w:eastAsia="en-US"/>
          </w:rPr>
          <w:t>https://wordpress.org/plugins/contact-form-7/</w:t>
        </w:r>
      </w:hyperlink>
      <w:r w:rsidR="007A1371">
        <w:rPr>
          <w:rStyle w:val="Referenciasutil"/>
          <w:bCs/>
          <w:smallCaps w:val="0"/>
          <w:lang w:val="en-GB" w:eastAsia="en-US"/>
        </w:rPr>
        <w:t>)</w:t>
      </w:r>
    </w:p>
    <w:p w:rsidR="007A1371" w:rsidRDefault="00BD09D3" w:rsidP="007A1371">
      <w:pPr>
        <w:ind w:left="708"/>
        <w:rPr>
          <w:lang w:eastAsia="ja-JP"/>
        </w:rPr>
      </w:pPr>
      <w:r w:rsidRPr="00BD09D3">
        <w:rPr>
          <w:lang w:eastAsia="ja-JP"/>
        </w:rPr>
        <w:t xml:space="preserve">Añade la funcionalidad de </w:t>
      </w:r>
      <w:r>
        <w:rPr>
          <w:lang w:eastAsia="ja-JP"/>
        </w:rPr>
        <w:t>formularios de contacto.</w:t>
      </w:r>
      <w:r>
        <w:rPr>
          <w:lang w:eastAsia="ja-JP"/>
        </w:rPr>
        <w:br/>
        <w:t>Se lo usa en la</w:t>
      </w:r>
      <w:r w:rsidR="007A1371">
        <w:rPr>
          <w:lang w:eastAsia="ja-JP"/>
        </w:rPr>
        <w:t>s</w:t>
      </w:r>
      <w:r>
        <w:rPr>
          <w:lang w:eastAsia="ja-JP"/>
        </w:rPr>
        <w:t xml:space="preserve"> secci</w:t>
      </w:r>
      <w:r w:rsidR="007A1371">
        <w:rPr>
          <w:lang w:eastAsia="ja-JP"/>
        </w:rPr>
        <w:t>o</w:t>
      </w:r>
      <w:r>
        <w:rPr>
          <w:lang w:eastAsia="ja-JP"/>
        </w:rPr>
        <w:t>n</w:t>
      </w:r>
      <w:r w:rsidR="007A1371">
        <w:rPr>
          <w:lang w:eastAsia="ja-JP"/>
        </w:rPr>
        <w:t>es</w:t>
      </w:r>
      <w:r>
        <w:rPr>
          <w:lang w:eastAsia="ja-JP"/>
        </w:rPr>
        <w:t xml:space="preserve"> “Contacto” </w:t>
      </w:r>
      <w:r w:rsidR="007A1371">
        <w:rPr>
          <w:lang w:eastAsia="ja-JP"/>
        </w:rPr>
        <w:t>(</w:t>
      </w:r>
      <w:hyperlink r:id="rId42" w:history="1">
        <w:r w:rsidR="007A1371" w:rsidRPr="00897D4C">
          <w:rPr>
            <w:rStyle w:val="Hipervnculo"/>
            <w:lang w:eastAsia="ja-JP"/>
          </w:rPr>
          <w:t>http://ciner.org/index.php/contactanos/</w:t>
        </w:r>
      </w:hyperlink>
      <w:r w:rsidR="007A1371">
        <w:rPr>
          <w:lang w:eastAsia="ja-JP"/>
        </w:rPr>
        <w:t xml:space="preserve">) </w:t>
      </w:r>
      <w:r>
        <w:rPr>
          <w:lang w:eastAsia="ja-JP"/>
        </w:rPr>
        <w:t xml:space="preserve">y </w:t>
      </w:r>
      <w:r w:rsidR="007A1371">
        <w:rPr>
          <w:lang w:eastAsia="ja-JP"/>
        </w:rPr>
        <w:br/>
      </w:r>
      <w:r>
        <w:rPr>
          <w:lang w:eastAsia="ja-JP"/>
        </w:rPr>
        <w:t>“</w:t>
      </w:r>
      <w:r w:rsidR="007A1371">
        <w:rPr>
          <w:lang w:eastAsia="ja-JP"/>
        </w:rPr>
        <w:t>Respuestas Prácticas</w:t>
      </w:r>
      <w:r>
        <w:rPr>
          <w:lang w:eastAsia="ja-JP"/>
        </w:rPr>
        <w:t>”</w:t>
      </w:r>
      <w:r w:rsidR="007A1371">
        <w:rPr>
          <w:lang w:eastAsia="ja-JP"/>
        </w:rPr>
        <w:t xml:space="preserve"> (</w:t>
      </w:r>
      <w:hyperlink r:id="rId43" w:history="1">
        <w:r w:rsidR="007A1371" w:rsidRPr="00897D4C">
          <w:rPr>
            <w:rStyle w:val="Hipervnculo"/>
            <w:lang w:eastAsia="ja-JP"/>
          </w:rPr>
          <w:t>http://ciner.org/index.php/respuestas-practicas-2/</w:t>
        </w:r>
      </w:hyperlink>
      <w:r w:rsidR="007A1371">
        <w:rPr>
          <w:lang w:eastAsia="ja-JP"/>
        </w:rPr>
        <w:t>)</w:t>
      </w:r>
      <w:r w:rsidR="00AF409A">
        <w:rPr>
          <w:lang w:eastAsia="ja-JP"/>
        </w:rPr>
        <w:t>.</w:t>
      </w:r>
    </w:p>
    <w:p w:rsidR="007A1371" w:rsidRDefault="007A1371" w:rsidP="00AE68E5">
      <w:pPr>
        <w:pStyle w:val="Prrafodelista"/>
        <w:numPr>
          <w:ilvl w:val="0"/>
          <w:numId w:val="6"/>
        </w:numPr>
        <w:rPr>
          <w:rFonts w:eastAsiaTheme="minorHAnsi" w:cstheme="minorBidi"/>
          <w:szCs w:val="22"/>
        </w:rPr>
      </w:pPr>
      <w:proofErr w:type="spellStart"/>
      <w:r w:rsidRPr="007A1371">
        <w:rPr>
          <w:rStyle w:val="Referenciasutil"/>
          <w:bCs/>
          <w:smallCaps w:val="0"/>
          <w:lang w:eastAsia="en-US"/>
        </w:rPr>
        <w:t>Duplicator</w:t>
      </w:r>
      <w:proofErr w:type="spellEnd"/>
      <w:r w:rsidRPr="007A1371">
        <w:rPr>
          <w:rStyle w:val="Referenciasutil"/>
          <w:bCs/>
          <w:smallCaps w:val="0"/>
          <w:lang w:eastAsia="en-US"/>
        </w:rPr>
        <w:t xml:space="preserve"> (</w:t>
      </w:r>
      <w:hyperlink r:id="rId44" w:history="1">
        <w:r w:rsidRPr="007A1371">
          <w:rPr>
            <w:rStyle w:val="Hipervnculo"/>
            <w:bCs/>
            <w:lang w:eastAsia="en-US"/>
          </w:rPr>
          <w:t>https://wordpress.org/plugins/duplicator/</w:t>
        </w:r>
      </w:hyperlink>
      <w:r w:rsidRPr="007A1371">
        <w:rPr>
          <w:rStyle w:val="Referenciasutil"/>
          <w:bCs/>
          <w:smallCaps w:val="0"/>
          <w:lang w:eastAsia="en-US"/>
        </w:rPr>
        <w:t>)</w:t>
      </w:r>
      <w:r w:rsidRPr="007A1371">
        <w:rPr>
          <w:rStyle w:val="Referenciasutil"/>
          <w:bCs/>
          <w:smallCaps w:val="0"/>
          <w:lang w:eastAsia="en-US"/>
        </w:rPr>
        <w:br/>
      </w:r>
      <w:r w:rsidRPr="007A1371">
        <w:rPr>
          <w:rFonts w:eastAsiaTheme="minorHAnsi" w:cstheme="minorBidi"/>
          <w:szCs w:val="22"/>
        </w:rPr>
        <w:t>Añade la funcionalidad de migrar, clonar o copiar el sitio web.</w:t>
      </w:r>
      <w:r w:rsidRPr="007A1371">
        <w:rPr>
          <w:rFonts w:eastAsiaTheme="minorHAnsi" w:cstheme="minorBidi"/>
          <w:szCs w:val="22"/>
        </w:rPr>
        <w:br/>
        <w:t xml:space="preserve">Se lo usa para </w:t>
      </w:r>
      <w:r>
        <w:rPr>
          <w:rFonts w:eastAsiaTheme="minorHAnsi" w:cstheme="minorBidi"/>
          <w:szCs w:val="22"/>
        </w:rPr>
        <w:t xml:space="preserve">sacar </w:t>
      </w:r>
      <w:proofErr w:type="spellStart"/>
      <w:r>
        <w:rPr>
          <w:rFonts w:eastAsiaTheme="minorHAnsi" w:cstheme="minorBidi"/>
          <w:szCs w:val="22"/>
        </w:rPr>
        <w:t>backups</w:t>
      </w:r>
      <w:proofErr w:type="spellEnd"/>
      <w:r>
        <w:rPr>
          <w:rFonts w:eastAsiaTheme="minorHAnsi" w:cstheme="minorBidi"/>
          <w:szCs w:val="22"/>
        </w:rPr>
        <w:t xml:space="preserve"> del sitio web como copia de seguridad o para una migración del sitio web a un servidor web local u otro servidor web en línea.</w:t>
      </w:r>
    </w:p>
    <w:p w:rsidR="007A1371" w:rsidRPr="007A1371" w:rsidRDefault="007A1371" w:rsidP="007A1371">
      <w:pPr>
        <w:pStyle w:val="Prrafodelista"/>
        <w:ind w:left="720"/>
        <w:rPr>
          <w:rFonts w:eastAsiaTheme="minorHAnsi" w:cstheme="minorBidi"/>
          <w:szCs w:val="22"/>
        </w:rPr>
      </w:pPr>
    </w:p>
    <w:p w:rsidR="00D43402" w:rsidRPr="002E47C5" w:rsidRDefault="00D43402" w:rsidP="00AE68E5">
      <w:pPr>
        <w:pStyle w:val="Prrafodelista"/>
        <w:numPr>
          <w:ilvl w:val="0"/>
          <w:numId w:val="6"/>
        </w:numPr>
        <w:rPr>
          <w:bCs/>
          <w:smallCaps/>
          <w:color w:val="5A5A5A" w:themeColor="text1" w:themeTint="A5"/>
          <w:lang w:eastAsia="en-US"/>
        </w:rPr>
      </w:pPr>
      <w:proofErr w:type="spellStart"/>
      <w:r w:rsidRPr="00D43402">
        <w:rPr>
          <w:rStyle w:val="Referenciasutil"/>
          <w:bCs/>
          <w:smallCaps w:val="0"/>
          <w:lang w:eastAsia="en-US"/>
        </w:rPr>
        <w:t>Foo</w:t>
      </w:r>
      <w:proofErr w:type="spellEnd"/>
      <w:r w:rsidRPr="00D43402">
        <w:rPr>
          <w:rStyle w:val="Referenciasutil"/>
          <w:bCs/>
          <w:smallCaps w:val="0"/>
          <w:lang w:eastAsia="en-US"/>
        </w:rPr>
        <w:t xml:space="preserve"> </w:t>
      </w:r>
      <w:proofErr w:type="spellStart"/>
      <w:r w:rsidRPr="00D43402">
        <w:rPr>
          <w:rStyle w:val="Referenciasutil"/>
          <w:bCs/>
          <w:smallCaps w:val="0"/>
          <w:lang w:eastAsia="en-US"/>
        </w:rPr>
        <w:t>Gallery</w:t>
      </w:r>
      <w:proofErr w:type="spellEnd"/>
      <w:r w:rsidRPr="00D43402">
        <w:rPr>
          <w:rStyle w:val="Referenciasutil"/>
          <w:bCs/>
          <w:smallCaps w:val="0"/>
          <w:lang w:eastAsia="en-US"/>
        </w:rPr>
        <w:t xml:space="preserve"> </w:t>
      </w:r>
      <w:r w:rsidR="007A1371" w:rsidRPr="00D43402">
        <w:rPr>
          <w:rStyle w:val="Referenciasutil"/>
          <w:bCs/>
          <w:smallCaps w:val="0"/>
          <w:lang w:eastAsia="en-US"/>
        </w:rPr>
        <w:t>(</w:t>
      </w:r>
      <w:hyperlink r:id="rId45" w:history="1">
        <w:r w:rsidRPr="00D43402">
          <w:rPr>
            <w:rStyle w:val="Hipervnculo"/>
            <w:bCs/>
            <w:lang w:eastAsia="en-US"/>
          </w:rPr>
          <w:t>https://wordpress.org/plugins/foogallery/</w:t>
        </w:r>
      </w:hyperlink>
      <w:r w:rsidRPr="00D43402">
        <w:rPr>
          <w:rStyle w:val="Referenciasutil"/>
          <w:bCs/>
          <w:smallCaps w:val="0"/>
          <w:lang w:eastAsia="en-US"/>
        </w:rPr>
        <w:t>)</w:t>
      </w:r>
      <w:r w:rsidRPr="00D43402">
        <w:rPr>
          <w:rStyle w:val="Referenciasutil"/>
          <w:bCs/>
          <w:smallCaps w:val="0"/>
          <w:lang w:eastAsia="en-US"/>
        </w:rPr>
        <w:br/>
      </w:r>
      <w:r>
        <w:rPr>
          <w:rFonts w:eastAsiaTheme="minorHAnsi" w:cstheme="minorBidi"/>
          <w:szCs w:val="22"/>
        </w:rPr>
        <w:t>Añade la fu</w:t>
      </w:r>
      <w:r w:rsidR="001C5D8D">
        <w:rPr>
          <w:rFonts w:eastAsiaTheme="minorHAnsi" w:cstheme="minorBidi"/>
          <w:szCs w:val="22"/>
        </w:rPr>
        <w:t>ncionalidad de galerías de imágenes</w:t>
      </w:r>
      <w:r>
        <w:rPr>
          <w:rFonts w:eastAsiaTheme="minorHAnsi" w:cstheme="minorBidi"/>
          <w:szCs w:val="22"/>
        </w:rPr>
        <w:t xml:space="preserve">. Es la base necesaria para el </w:t>
      </w:r>
      <w:proofErr w:type="spellStart"/>
      <w:r>
        <w:rPr>
          <w:rFonts w:eastAsiaTheme="minorHAnsi" w:cstheme="minorBidi"/>
          <w:szCs w:val="22"/>
        </w:rPr>
        <w:t>plugin</w:t>
      </w:r>
      <w:proofErr w:type="spellEnd"/>
      <w:r>
        <w:rPr>
          <w:rFonts w:eastAsiaTheme="minorHAnsi" w:cstheme="minorBidi"/>
          <w:szCs w:val="22"/>
        </w:rPr>
        <w:t xml:space="preserve"> </w:t>
      </w:r>
      <w:proofErr w:type="spellStart"/>
      <w:r w:rsidRPr="00D43402">
        <w:rPr>
          <w:rStyle w:val="Referenciasutil"/>
          <w:bCs/>
          <w:smallCaps w:val="0"/>
          <w:lang w:eastAsia="en-US"/>
        </w:rPr>
        <w:t>FooGallery</w:t>
      </w:r>
      <w:proofErr w:type="spellEnd"/>
      <w:r w:rsidRPr="00D43402">
        <w:rPr>
          <w:rStyle w:val="Referenciasutil"/>
          <w:bCs/>
          <w:smallCaps w:val="0"/>
          <w:lang w:eastAsia="en-US"/>
        </w:rPr>
        <w:t xml:space="preserve"> – Cube </w:t>
      </w:r>
      <w:proofErr w:type="spellStart"/>
      <w:r w:rsidRPr="00D43402">
        <w:rPr>
          <w:rStyle w:val="Referenciasutil"/>
          <w:bCs/>
          <w:smallCaps w:val="0"/>
          <w:lang w:eastAsia="en-US"/>
        </w:rPr>
        <w:t>Gallery</w:t>
      </w:r>
      <w:proofErr w:type="spellEnd"/>
      <w:r w:rsidR="00AF409A">
        <w:rPr>
          <w:rStyle w:val="Referenciasutil"/>
          <w:bCs/>
          <w:smallCaps w:val="0"/>
          <w:lang w:eastAsia="en-US"/>
        </w:rPr>
        <w:t>.</w:t>
      </w:r>
      <w:r w:rsidR="00AF409A">
        <w:rPr>
          <w:rStyle w:val="Referenciasutil"/>
          <w:bCs/>
          <w:smallCaps w:val="0"/>
          <w:lang w:eastAsia="en-US"/>
        </w:rPr>
        <w:br/>
      </w:r>
      <w:proofErr w:type="spellStart"/>
      <w:r w:rsidR="00976BB5" w:rsidRPr="00315CFF">
        <w:rPr>
          <w:rStyle w:val="Referenciasutil"/>
          <w:bCs/>
          <w:smallCaps w:val="0"/>
          <w:lang w:eastAsia="en-US"/>
        </w:rPr>
        <w:t>Foo</w:t>
      </w:r>
      <w:proofErr w:type="spellEnd"/>
      <w:r w:rsidR="00976BB5" w:rsidRPr="00315CFF">
        <w:rPr>
          <w:rStyle w:val="Referenciasutil"/>
          <w:bCs/>
          <w:smallCaps w:val="0"/>
          <w:lang w:eastAsia="en-US"/>
        </w:rPr>
        <w:t xml:space="preserve"> </w:t>
      </w:r>
      <w:proofErr w:type="spellStart"/>
      <w:r w:rsidR="00976BB5" w:rsidRPr="00315CFF">
        <w:rPr>
          <w:rStyle w:val="Referenciasutil"/>
          <w:bCs/>
          <w:smallCaps w:val="0"/>
          <w:lang w:eastAsia="en-US"/>
        </w:rPr>
        <w:t>Gallery</w:t>
      </w:r>
      <w:proofErr w:type="spellEnd"/>
      <w:r w:rsidR="00976BB5">
        <w:rPr>
          <w:lang w:eastAsia="ja-JP"/>
        </w:rPr>
        <w:t xml:space="preserve"> se </w:t>
      </w:r>
      <w:r w:rsidR="00AF409A">
        <w:rPr>
          <w:lang w:eastAsia="ja-JP"/>
        </w:rPr>
        <w:t>usa en la sección</w:t>
      </w:r>
      <w:r w:rsidR="002E47C5">
        <w:rPr>
          <w:rFonts w:eastAsiaTheme="minorHAnsi" w:cstheme="minorBidi"/>
          <w:smallCaps/>
          <w:szCs w:val="22"/>
        </w:rPr>
        <w:t xml:space="preserve"> </w:t>
      </w:r>
      <w:r w:rsidR="00976BB5" w:rsidRPr="00976BB5">
        <w:rPr>
          <w:lang w:eastAsia="ja-JP"/>
        </w:rPr>
        <w:t>“R</w:t>
      </w:r>
      <w:r w:rsidR="00976BB5">
        <w:rPr>
          <w:lang w:eastAsia="ja-JP"/>
        </w:rPr>
        <w:t>evista E&amp;D</w:t>
      </w:r>
      <w:r w:rsidR="00976BB5" w:rsidRPr="00976BB5">
        <w:rPr>
          <w:lang w:eastAsia="ja-JP"/>
        </w:rPr>
        <w:t>”</w:t>
      </w:r>
      <w:r w:rsidR="00976BB5">
        <w:rPr>
          <w:lang w:eastAsia="ja-JP"/>
        </w:rPr>
        <w:t xml:space="preserve"> (</w:t>
      </w:r>
      <w:r w:rsidR="00976BB5" w:rsidRPr="00976BB5">
        <w:rPr>
          <w:rStyle w:val="Hipervnculo"/>
          <w:lang w:eastAsia="en-US"/>
        </w:rPr>
        <w:t>http://ciner.org/index.php/revista/</w:t>
      </w:r>
      <w:r w:rsidR="00976BB5" w:rsidRPr="00976BB5">
        <w:rPr>
          <w:rStyle w:val="Hipervnculo"/>
          <w:bCs/>
          <w:lang w:eastAsia="en-US"/>
        </w:rPr>
        <w:t>)</w:t>
      </w:r>
      <w:r w:rsidR="00976BB5" w:rsidRPr="00976BB5">
        <w:rPr>
          <w:rFonts w:eastAsiaTheme="minorHAnsi" w:cstheme="minorBidi"/>
          <w:szCs w:val="22"/>
        </w:rPr>
        <w:t>.</w:t>
      </w:r>
    </w:p>
    <w:p w:rsidR="002E47C5" w:rsidRPr="002E47C5" w:rsidRDefault="002E47C5" w:rsidP="002E47C5">
      <w:pPr>
        <w:pStyle w:val="Prrafodelista"/>
        <w:rPr>
          <w:rStyle w:val="Referenciasutil"/>
          <w:bCs/>
          <w:lang w:eastAsia="en-US"/>
        </w:rPr>
      </w:pPr>
    </w:p>
    <w:p w:rsidR="00976BB5" w:rsidRPr="00976BB5" w:rsidRDefault="002E47C5" w:rsidP="00AE68E5">
      <w:pPr>
        <w:pStyle w:val="Prrafodelista"/>
        <w:numPr>
          <w:ilvl w:val="0"/>
          <w:numId w:val="6"/>
        </w:numPr>
        <w:rPr>
          <w:bCs/>
          <w:smallCaps/>
          <w:color w:val="5A5A5A" w:themeColor="text1" w:themeTint="A5"/>
          <w:lang w:eastAsia="en-US"/>
        </w:rPr>
      </w:pPr>
      <w:proofErr w:type="spellStart"/>
      <w:r w:rsidRPr="002E47C5">
        <w:rPr>
          <w:rStyle w:val="Referenciasutil"/>
          <w:bCs/>
          <w:smallCaps w:val="0"/>
          <w:lang w:eastAsia="en-US"/>
        </w:rPr>
        <w:t>FooGallery</w:t>
      </w:r>
      <w:proofErr w:type="spellEnd"/>
      <w:r w:rsidRPr="002E47C5">
        <w:rPr>
          <w:rStyle w:val="Referenciasutil"/>
          <w:bCs/>
          <w:smallCaps w:val="0"/>
          <w:lang w:eastAsia="en-US"/>
        </w:rPr>
        <w:t xml:space="preserve"> – Cube </w:t>
      </w:r>
      <w:proofErr w:type="spellStart"/>
      <w:r w:rsidRPr="002E47C5">
        <w:rPr>
          <w:rStyle w:val="Referenciasutil"/>
          <w:bCs/>
          <w:smallCaps w:val="0"/>
          <w:lang w:eastAsia="en-US"/>
        </w:rPr>
        <w:t>Gallery</w:t>
      </w:r>
      <w:proofErr w:type="spellEnd"/>
      <w:r w:rsidRPr="002E47C5">
        <w:rPr>
          <w:rStyle w:val="Referenciasutil"/>
          <w:bCs/>
          <w:smallCaps w:val="0"/>
          <w:lang w:eastAsia="en-US"/>
        </w:rPr>
        <w:t xml:space="preserve"> (</w:t>
      </w:r>
      <w:hyperlink r:id="rId46" w:history="1">
        <w:r w:rsidRPr="002E47C5">
          <w:rPr>
            <w:rStyle w:val="Hipervnculo"/>
            <w:bCs/>
            <w:lang w:eastAsia="en-US"/>
          </w:rPr>
          <w:t>http://foo.gallery/demos/cube-gallery/</w:t>
        </w:r>
      </w:hyperlink>
      <w:r w:rsidRPr="002E47C5">
        <w:rPr>
          <w:rStyle w:val="Referenciasutil"/>
          <w:bCs/>
          <w:smallCaps w:val="0"/>
          <w:lang w:eastAsia="en-US"/>
        </w:rPr>
        <w:t>)</w:t>
      </w:r>
      <w:r w:rsidRPr="002E47C5">
        <w:rPr>
          <w:rStyle w:val="Referenciasutil"/>
          <w:bCs/>
          <w:smallCaps w:val="0"/>
          <w:lang w:eastAsia="en-US"/>
        </w:rPr>
        <w:br/>
      </w:r>
      <w:r>
        <w:rPr>
          <w:rFonts w:eastAsiaTheme="minorHAnsi" w:cstheme="minorBidi"/>
          <w:szCs w:val="22"/>
        </w:rPr>
        <w:t xml:space="preserve">Plantilla de </w:t>
      </w:r>
      <w:proofErr w:type="spellStart"/>
      <w:r w:rsidRPr="00AF409A">
        <w:rPr>
          <w:rStyle w:val="Referenciasutil"/>
          <w:bCs/>
          <w:smallCaps w:val="0"/>
          <w:lang w:eastAsia="en-US"/>
        </w:rPr>
        <w:t>Foo</w:t>
      </w:r>
      <w:proofErr w:type="spellEnd"/>
      <w:r w:rsidRPr="00AF409A">
        <w:rPr>
          <w:rStyle w:val="Referenciasutil"/>
          <w:bCs/>
          <w:smallCaps w:val="0"/>
          <w:lang w:eastAsia="en-US"/>
        </w:rPr>
        <w:t xml:space="preserve"> </w:t>
      </w:r>
      <w:proofErr w:type="spellStart"/>
      <w:r w:rsidRPr="00AF409A">
        <w:rPr>
          <w:rStyle w:val="Referenciasutil"/>
          <w:bCs/>
          <w:smallCaps w:val="0"/>
          <w:lang w:eastAsia="en-US"/>
        </w:rPr>
        <w:t>Gallery</w:t>
      </w:r>
      <w:proofErr w:type="spellEnd"/>
      <w:r>
        <w:rPr>
          <w:rFonts w:eastAsiaTheme="minorHAnsi" w:cstheme="minorBidi"/>
          <w:szCs w:val="22"/>
        </w:rPr>
        <w:t xml:space="preserve"> que a</w:t>
      </w:r>
      <w:r w:rsidRPr="002E47C5">
        <w:rPr>
          <w:rFonts w:eastAsiaTheme="minorHAnsi" w:cstheme="minorBidi"/>
          <w:szCs w:val="22"/>
        </w:rPr>
        <w:t xml:space="preserve">ñade la funcionalidad de mostrar </w:t>
      </w:r>
      <w:r w:rsidR="00AF409A">
        <w:rPr>
          <w:rFonts w:eastAsiaTheme="minorHAnsi" w:cstheme="minorBidi"/>
          <w:szCs w:val="22"/>
        </w:rPr>
        <w:t>imágenes</w:t>
      </w:r>
      <w:r>
        <w:rPr>
          <w:rFonts w:eastAsiaTheme="minorHAnsi" w:cstheme="minorBidi"/>
          <w:szCs w:val="22"/>
        </w:rPr>
        <w:t xml:space="preserve"> </w:t>
      </w:r>
      <w:r w:rsidR="00AF409A">
        <w:rPr>
          <w:rFonts w:eastAsiaTheme="minorHAnsi" w:cstheme="minorBidi"/>
          <w:szCs w:val="22"/>
        </w:rPr>
        <w:t>como cubos con un texto descriptivo que aparece cuando se mueve el ratón arriba de una imagen.</w:t>
      </w:r>
      <w:r w:rsidR="00AF409A">
        <w:rPr>
          <w:rFonts w:eastAsiaTheme="minorHAnsi" w:cstheme="minorBidi"/>
          <w:szCs w:val="22"/>
        </w:rPr>
        <w:br/>
        <w:t xml:space="preserve">Se lo usa </w:t>
      </w:r>
      <w:r w:rsidR="00AF409A">
        <w:rPr>
          <w:lang w:eastAsia="ja-JP"/>
        </w:rPr>
        <w:t>en las sección “En qué trabajamos” (</w:t>
      </w:r>
      <w:hyperlink r:id="rId47" w:history="1">
        <w:r w:rsidR="00AF409A" w:rsidRPr="00897D4C">
          <w:rPr>
            <w:rStyle w:val="Hipervnculo"/>
            <w:lang w:eastAsia="ja-JP"/>
          </w:rPr>
          <w:t>http://ciner.org/index.php/en-que-trabajamos/</w:t>
        </w:r>
      </w:hyperlink>
      <w:r w:rsidR="00AF409A">
        <w:rPr>
          <w:lang w:eastAsia="ja-JP"/>
        </w:rPr>
        <w:t xml:space="preserve">). </w:t>
      </w:r>
      <w:r w:rsidR="00AF409A">
        <w:rPr>
          <w:rFonts w:eastAsiaTheme="minorHAnsi" w:cstheme="minorBidi"/>
          <w:szCs w:val="22"/>
        </w:rPr>
        <w:t xml:space="preserve"> </w:t>
      </w:r>
      <w:r>
        <w:rPr>
          <w:rFonts w:eastAsiaTheme="minorHAnsi" w:cstheme="minorBidi"/>
          <w:szCs w:val="22"/>
        </w:rPr>
        <w:t xml:space="preserve"> </w:t>
      </w:r>
    </w:p>
    <w:p w:rsidR="00976BB5" w:rsidRPr="00976BB5" w:rsidRDefault="00976BB5" w:rsidP="00976BB5">
      <w:pPr>
        <w:pStyle w:val="Prrafodelista"/>
        <w:rPr>
          <w:rStyle w:val="Referenciasutil"/>
          <w:bCs/>
          <w:lang w:eastAsia="en-US"/>
        </w:rPr>
      </w:pPr>
    </w:p>
    <w:p w:rsidR="00976BB5" w:rsidRPr="00976BB5" w:rsidRDefault="00976BB5" w:rsidP="00AE68E5">
      <w:pPr>
        <w:pStyle w:val="Prrafodelista"/>
        <w:numPr>
          <w:ilvl w:val="0"/>
          <w:numId w:val="6"/>
        </w:numPr>
        <w:rPr>
          <w:rStyle w:val="Referenciasutil"/>
          <w:bCs/>
          <w:smallCaps w:val="0"/>
          <w:lang w:val="en-GB" w:eastAsia="en-US"/>
        </w:rPr>
      </w:pPr>
      <w:r w:rsidRPr="00976BB5">
        <w:rPr>
          <w:rStyle w:val="Referenciasutil"/>
          <w:bCs/>
          <w:smallCaps w:val="0"/>
          <w:lang w:val="en-GB" w:eastAsia="en-US"/>
        </w:rPr>
        <w:t>Logo Carousel Slider</w:t>
      </w:r>
      <w:r>
        <w:rPr>
          <w:rStyle w:val="Referenciasutil"/>
          <w:bCs/>
          <w:smallCaps w:val="0"/>
          <w:lang w:val="en-GB" w:eastAsia="en-US"/>
        </w:rPr>
        <w:t xml:space="preserve"> (</w:t>
      </w:r>
      <w:hyperlink r:id="rId48" w:history="1">
        <w:r w:rsidRPr="00897D4C">
          <w:rPr>
            <w:rStyle w:val="Hipervnculo"/>
            <w:bCs/>
            <w:lang w:val="en-GB" w:eastAsia="en-US"/>
          </w:rPr>
          <w:t>https://es.wordpress.org/plugins/logo-carousel-slider/</w:t>
        </w:r>
      </w:hyperlink>
      <w:r>
        <w:rPr>
          <w:rStyle w:val="Referenciasutil"/>
          <w:bCs/>
          <w:smallCaps w:val="0"/>
          <w:lang w:val="en-GB" w:eastAsia="en-US"/>
        </w:rPr>
        <w:t>)</w:t>
      </w:r>
    </w:p>
    <w:p w:rsidR="00976BB5" w:rsidRDefault="00976BB5" w:rsidP="00976BB5">
      <w:pPr>
        <w:pStyle w:val="Prrafodelista"/>
        <w:ind w:left="720"/>
        <w:rPr>
          <w:rFonts w:eastAsiaTheme="minorHAnsi" w:cstheme="minorBidi"/>
          <w:szCs w:val="22"/>
        </w:rPr>
      </w:pPr>
      <w:r>
        <w:rPr>
          <w:rFonts w:eastAsiaTheme="minorHAnsi" w:cstheme="minorBidi"/>
          <w:szCs w:val="22"/>
        </w:rPr>
        <w:t>Añade la funcionalidad de un slider con los logos de las organizaciones aliadas de CINER.</w:t>
      </w:r>
    </w:p>
    <w:p w:rsidR="00976BB5" w:rsidRDefault="00976BB5" w:rsidP="00976BB5">
      <w:pPr>
        <w:pStyle w:val="Prrafodelista"/>
        <w:ind w:left="720"/>
        <w:rPr>
          <w:rStyle w:val="Referenciasutil"/>
          <w:bCs/>
          <w:lang w:eastAsia="en-US"/>
        </w:rPr>
      </w:pPr>
      <w:r>
        <w:rPr>
          <w:rFonts w:eastAsiaTheme="minorHAnsi" w:cstheme="minorBidi"/>
          <w:szCs w:val="22"/>
        </w:rPr>
        <w:t>Se lo usa en la sección “Inicio” (</w:t>
      </w:r>
      <w:hyperlink r:id="rId49" w:history="1">
        <w:r w:rsidRPr="00897D4C">
          <w:rPr>
            <w:rStyle w:val="Hipervnculo"/>
            <w:rFonts w:eastAsiaTheme="minorHAnsi" w:cstheme="minorBidi"/>
            <w:szCs w:val="22"/>
          </w:rPr>
          <w:t>http://ciner.org/</w:t>
        </w:r>
      </w:hyperlink>
      <w:r>
        <w:rPr>
          <w:rFonts w:eastAsiaTheme="minorHAnsi" w:cstheme="minorBidi"/>
          <w:szCs w:val="22"/>
        </w:rPr>
        <w:t xml:space="preserve">). </w:t>
      </w:r>
    </w:p>
    <w:p w:rsidR="00976BB5" w:rsidRPr="00976BB5" w:rsidRDefault="00976BB5" w:rsidP="00976BB5">
      <w:pPr>
        <w:pStyle w:val="Prrafodelista"/>
        <w:rPr>
          <w:rStyle w:val="Referenciasutil"/>
          <w:bCs/>
          <w:lang w:eastAsia="en-US"/>
        </w:rPr>
      </w:pPr>
    </w:p>
    <w:p w:rsidR="00976BB5" w:rsidRPr="006520BC" w:rsidRDefault="006520BC" w:rsidP="00AE68E5">
      <w:pPr>
        <w:pStyle w:val="Prrafodelista"/>
        <w:numPr>
          <w:ilvl w:val="0"/>
          <w:numId w:val="6"/>
        </w:numPr>
        <w:rPr>
          <w:rStyle w:val="Referenciasutil"/>
          <w:bCs/>
          <w:smallCaps w:val="0"/>
          <w:lang w:val="en-GB" w:eastAsia="en-US"/>
        </w:rPr>
      </w:pPr>
      <w:proofErr w:type="spellStart"/>
      <w:r w:rsidRPr="006520BC">
        <w:rPr>
          <w:rStyle w:val="Referenciasutil"/>
          <w:bCs/>
          <w:smallCaps w:val="0"/>
          <w:lang w:val="en-GB" w:eastAsia="en-US"/>
        </w:rPr>
        <w:t>MimeTypes</w:t>
      </w:r>
      <w:proofErr w:type="spellEnd"/>
      <w:r w:rsidRPr="006520BC">
        <w:rPr>
          <w:rStyle w:val="Referenciasutil"/>
          <w:bCs/>
          <w:smallCaps w:val="0"/>
          <w:lang w:val="en-GB" w:eastAsia="en-US"/>
        </w:rPr>
        <w:t xml:space="preserve"> Link Icons (</w:t>
      </w:r>
      <w:hyperlink r:id="rId50" w:history="1">
        <w:r w:rsidRPr="00897D4C">
          <w:rPr>
            <w:rStyle w:val="Hipervnculo"/>
            <w:bCs/>
            <w:lang w:val="en-GB" w:eastAsia="en-US"/>
          </w:rPr>
          <w:t>https://wordpress.org/plugins/mimetypes-link-icons/</w:t>
        </w:r>
      </w:hyperlink>
      <w:r>
        <w:rPr>
          <w:rStyle w:val="Referenciasutil"/>
          <w:bCs/>
          <w:smallCaps w:val="0"/>
          <w:lang w:val="en-GB" w:eastAsia="en-US"/>
        </w:rPr>
        <w:t>)</w:t>
      </w:r>
    </w:p>
    <w:p w:rsidR="00D43402" w:rsidRPr="00243882" w:rsidRDefault="00243882" w:rsidP="006520BC">
      <w:pPr>
        <w:pStyle w:val="Prrafodelista"/>
        <w:ind w:left="720"/>
        <w:rPr>
          <w:rStyle w:val="Referenciasutil"/>
          <w:smallCaps w:val="0"/>
          <w:color w:val="auto"/>
          <w:lang w:eastAsia="ja-JP"/>
        </w:rPr>
      </w:pPr>
      <w:r>
        <w:rPr>
          <w:rFonts w:eastAsiaTheme="minorHAnsi" w:cstheme="minorBidi"/>
          <w:szCs w:val="22"/>
        </w:rPr>
        <w:t xml:space="preserve">Automáticamente añade </w:t>
      </w:r>
      <w:r w:rsidRPr="00243882">
        <w:rPr>
          <w:rFonts w:eastAsiaTheme="minorHAnsi" w:cstheme="minorBidi"/>
          <w:szCs w:val="22"/>
        </w:rPr>
        <w:t>iconos</w:t>
      </w:r>
      <w:r>
        <w:rPr>
          <w:rFonts w:eastAsiaTheme="minorHAnsi" w:cstheme="minorBidi"/>
          <w:szCs w:val="22"/>
        </w:rPr>
        <w:t xml:space="preserve"> como p.ej. PDF</w:t>
      </w:r>
      <w:r w:rsidRPr="00243882">
        <w:rPr>
          <w:rFonts w:eastAsiaTheme="minorHAnsi" w:cstheme="minorBidi"/>
          <w:szCs w:val="22"/>
        </w:rPr>
        <w:t xml:space="preserve"> </w:t>
      </w:r>
      <w:r>
        <w:rPr>
          <w:rFonts w:eastAsiaTheme="minorHAnsi" w:cstheme="minorBidi"/>
          <w:szCs w:val="22"/>
        </w:rPr>
        <w:t xml:space="preserve">y el tamaño de un archivo </w:t>
      </w:r>
      <w:r w:rsidRPr="00243882">
        <w:rPr>
          <w:rFonts w:eastAsiaTheme="minorHAnsi" w:cstheme="minorBidi"/>
          <w:szCs w:val="22"/>
        </w:rPr>
        <w:t xml:space="preserve">a lado </w:t>
      </w:r>
      <w:r>
        <w:rPr>
          <w:rFonts w:eastAsiaTheme="minorHAnsi" w:cstheme="minorBidi"/>
          <w:szCs w:val="22"/>
        </w:rPr>
        <w:t>de archivos</w:t>
      </w:r>
      <w:r w:rsidRPr="00243882">
        <w:rPr>
          <w:rFonts w:eastAsiaTheme="minorHAnsi" w:cstheme="minorBidi"/>
          <w:szCs w:val="22"/>
        </w:rPr>
        <w:t xml:space="preserve"> disponibles</w:t>
      </w:r>
      <w:r>
        <w:rPr>
          <w:rFonts w:eastAsiaTheme="minorHAnsi" w:cstheme="minorBidi"/>
          <w:szCs w:val="22"/>
        </w:rPr>
        <w:t xml:space="preserve"> para descargar.</w:t>
      </w:r>
      <w:r w:rsidRPr="00243882">
        <w:rPr>
          <w:rFonts w:eastAsiaTheme="minorHAnsi" w:cstheme="minorBidi"/>
          <w:szCs w:val="22"/>
        </w:rPr>
        <w:t xml:space="preserve"> </w:t>
      </w:r>
      <w:r w:rsidR="00D43402" w:rsidRPr="00243882">
        <w:rPr>
          <w:rStyle w:val="Referenciasutil"/>
          <w:bCs/>
          <w:smallCaps w:val="0"/>
          <w:lang w:eastAsia="en-US"/>
        </w:rPr>
        <w:t xml:space="preserve"> </w:t>
      </w:r>
      <w:r>
        <w:rPr>
          <w:rStyle w:val="Referenciasutil"/>
          <w:bCs/>
          <w:smallCaps w:val="0"/>
          <w:lang w:eastAsia="en-US"/>
        </w:rPr>
        <w:br/>
      </w:r>
      <w:r w:rsidRPr="00243882">
        <w:rPr>
          <w:rFonts w:eastAsiaTheme="minorHAnsi" w:cstheme="minorBidi"/>
          <w:szCs w:val="22"/>
        </w:rPr>
        <w:t>Se lo usa en todas las secciones donde hay archivos para descargar, p.ej. “Quiénes somos”</w:t>
      </w:r>
      <w:r>
        <w:rPr>
          <w:rStyle w:val="Referenciasutil"/>
          <w:bCs/>
          <w:smallCaps w:val="0"/>
          <w:lang w:eastAsia="en-US"/>
        </w:rPr>
        <w:t xml:space="preserve"> (</w:t>
      </w:r>
      <w:hyperlink r:id="rId51" w:history="1">
        <w:r w:rsidRPr="00897D4C">
          <w:rPr>
            <w:rStyle w:val="Hipervnculo"/>
            <w:rFonts w:eastAsiaTheme="minorHAnsi" w:cstheme="minorBidi"/>
            <w:szCs w:val="22"/>
          </w:rPr>
          <w:t>http://ciner.org/index.php/quienes-somos/</w:t>
        </w:r>
      </w:hyperlink>
      <w:r w:rsidRPr="007A1371">
        <w:rPr>
          <w:rStyle w:val="Referenciasutil"/>
          <w:bCs/>
          <w:smallCaps w:val="0"/>
          <w:lang w:eastAsia="en-US"/>
        </w:rPr>
        <w:t>)</w:t>
      </w:r>
      <w:r>
        <w:rPr>
          <w:rStyle w:val="Referenciasutil"/>
          <w:bCs/>
          <w:smallCaps w:val="0"/>
          <w:lang w:eastAsia="en-US"/>
        </w:rPr>
        <w:t>.</w:t>
      </w:r>
    </w:p>
    <w:p w:rsidR="007A1371" w:rsidRPr="00243882" w:rsidRDefault="007A1371" w:rsidP="007A1371">
      <w:pPr>
        <w:pStyle w:val="Prrafodelista"/>
        <w:rPr>
          <w:lang w:eastAsia="ja-JP"/>
        </w:rPr>
      </w:pPr>
    </w:p>
    <w:p w:rsidR="007A1371" w:rsidRPr="00A45D0E" w:rsidRDefault="00A337C3" w:rsidP="00AE68E5">
      <w:pPr>
        <w:pStyle w:val="Prrafodelista"/>
        <w:numPr>
          <w:ilvl w:val="0"/>
          <w:numId w:val="6"/>
        </w:numPr>
        <w:rPr>
          <w:rStyle w:val="Referenciasutil"/>
          <w:smallCaps w:val="0"/>
          <w:color w:val="auto"/>
          <w:lang w:eastAsia="ja-JP"/>
        </w:rPr>
      </w:pPr>
      <w:proofErr w:type="spellStart"/>
      <w:r w:rsidRPr="00A337C3">
        <w:rPr>
          <w:rStyle w:val="Referenciasutil"/>
          <w:bCs/>
          <w:smallCaps w:val="0"/>
          <w:lang w:eastAsia="en-US"/>
        </w:rPr>
        <w:t>Really</w:t>
      </w:r>
      <w:proofErr w:type="spellEnd"/>
      <w:r w:rsidRPr="00A337C3">
        <w:rPr>
          <w:rStyle w:val="Referenciasutil"/>
          <w:bCs/>
          <w:smallCaps w:val="0"/>
          <w:lang w:eastAsia="en-US"/>
        </w:rPr>
        <w:t xml:space="preserve"> Simple CAPTCHA</w:t>
      </w:r>
      <w:r w:rsidR="007A1371" w:rsidRPr="00A337C3">
        <w:rPr>
          <w:rStyle w:val="Referenciasutil"/>
          <w:bCs/>
          <w:smallCaps w:val="0"/>
          <w:lang w:eastAsia="en-US"/>
        </w:rPr>
        <w:t xml:space="preserve"> (</w:t>
      </w:r>
      <w:hyperlink r:id="rId52" w:history="1">
        <w:r w:rsidRPr="00A337C3">
          <w:rPr>
            <w:rStyle w:val="Hipervnculo"/>
            <w:bCs/>
            <w:lang w:eastAsia="en-US"/>
          </w:rPr>
          <w:t>https://wordpress.org/plugins/really-simple-captcha/</w:t>
        </w:r>
      </w:hyperlink>
      <w:r w:rsidRPr="00A337C3">
        <w:rPr>
          <w:rStyle w:val="Referenciasutil"/>
          <w:bCs/>
          <w:smallCaps w:val="0"/>
          <w:lang w:eastAsia="en-US"/>
        </w:rPr>
        <w:t>)</w:t>
      </w:r>
      <w:r w:rsidRPr="00A337C3">
        <w:rPr>
          <w:rStyle w:val="Referenciasutil"/>
          <w:bCs/>
          <w:smallCaps w:val="0"/>
          <w:lang w:eastAsia="en-US"/>
        </w:rPr>
        <w:br/>
      </w:r>
      <w:r w:rsidRPr="00A337C3">
        <w:rPr>
          <w:rFonts w:eastAsiaTheme="minorHAnsi" w:cstheme="minorBidi"/>
          <w:szCs w:val="22"/>
        </w:rPr>
        <w:t xml:space="preserve">Es un complemento al </w:t>
      </w:r>
      <w:proofErr w:type="spellStart"/>
      <w:r w:rsidRPr="00A337C3">
        <w:rPr>
          <w:rFonts w:eastAsiaTheme="minorHAnsi" w:cstheme="minorBidi"/>
          <w:szCs w:val="22"/>
        </w:rPr>
        <w:t>plugin</w:t>
      </w:r>
      <w:proofErr w:type="spellEnd"/>
      <w:r w:rsidRPr="00A337C3">
        <w:rPr>
          <w:rStyle w:val="Referenciasutil"/>
          <w:bCs/>
          <w:smallCaps w:val="0"/>
          <w:lang w:eastAsia="en-US"/>
        </w:rPr>
        <w:t xml:space="preserve"> </w:t>
      </w:r>
      <w:proofErr w:type="spellStart"/>
      <w:r w:rsidRPr="00A337C3">
        <w:rPr>
          <w:rStyle w:val="Referenciasutil"/>
          <w:bCs/>
          <w:smallCaps w:val="0"/>
          <w:lang w:eastAsia="en-US"/>
        </w:rPr>
        <w:t>Contact</w:t>
      </w:r>
      <w:proofErr w:type="spellEnd"/>
      <w:r w:rsidRPr="00A337C3">
        <w:rPr>
          <w:rStyle w:val="Referenciasutil"/>
          <w:bCs/>
          <w:smallCaps w:val="0"/>
          <w:lang w:eastAsia="en-US"/>
        </w:rPr>
        <w:t xml:space="preserve"> </w:t>
      </w:r>
      <w:proofErr w:type="spellStart"/>
      <w:r w:rsidRPr="00A337C3">
        <w:rPr>
          <w:rStyle w:val="Referenciasutil"/>
          <w:bCs/>
          <w:smallCaps w:val="0"/>
          <w:lang w:eastAsia="en-US"/>
        </w:rPr>
        <w:t>Form</w:t>
      </w:r>
      <w:proofErr w:type="spellEnd"/>
      <w:r w:rsidRPr="00A337C3">
        <w:rPr>
          <w:rStyle w:val="Referenciasutil"/>
          <w:bCs/>
          <w:smallCaps w:val="0"/>
          <w:lang w:eastAsia="en-US"/>
        </w:rPr>
        <w:t xml:space="preserve"> 7 </w:t>
      </w:r>
      <w:r w:rsidRPr="00A337C3">
        <w:rPr>
          <w:rFonts w:eastAsiaTheme="minorHAnsi" w:cstheme="minorBidi"/>
          <w:szCs w:val="22"/>
        </w:rPr>
        <w:t>y a</w:t>
      </w:r>
      <w:r>
        <w:rPr>
          <w:rFonts w:eastAsiaTheme="minorHAnsi" w:cstheme="minorBidi"/>
          <w:szCs w:val="22"/>
        </w:rPr>
        <w:t xml:space="preserve">ñade una casilla de </w:t>
      </w:r>
      <w:r w:rsidR="00A45D0E">
        <w:rPr>
          <w:rFonts w:eastAsiaTheme="minorHAnsi" w:cstheme="minorBidi"/>
          <w:szCs w:val="22"/>
        </w:rPr>
        <w:t xml:space="preserve">Google </w:t>
      </w:r>
      <w:r>
        <w:rPr>
          <w:rFonts w:eastAsiaTheme="minorHAnsi" w:cstheme="minorBidi"/>
          <w:szCs w:val="22"/>
        </w:rPr>
        <w:t>CAPTCHA</w:t>
      </w:r>
      <w:r w:rsidR="00A45D0E">
        <w:rPr>
          <w:rStyle w:val="Refdenotaalpie"/>
          <w:rFonts w:eastAsiaTheme="minorHAnsi" w:cstheme="minorBidi"/>
          <w:szCs w:val="22"/>
        </w:rPr>
        <w:footnoteReference w:id="3"/>
      </w:r>
      <w:r w:rsidR="00A45D0E">
        <w:rPr>
          <w:rFonts w:eastAsiaTheme="minorHAnsi" w:cstheme="minorBidi"/>
          <w:szCs w:val="22"/>
        </w:rPr>
        <w:t xml:space="preserve"> en los formularios de contacto.</w:t>
      </w:r>
      <w:r>
        <w:rPr>
          <w:rFonts w:eastAsiaTheme="minorHAnsi" w:cstheme="minorBidi"/>
          <w:szCs w:val="22"/>
        </w:rPr>
        <w:t xml:space="preserve"> </w:t>
      </w:r>
      <w:r w:rsidRPr="00A337C3">
        <w:rPr>
          <w:rStyle w:val="Referenciasutil"/>
          <w:bCs/>
          <w:smallCaps w:val="0"/>
          <w:lang w:eastAsia="en-US"/>
        </w:rPr>
        <w:t xml:space="preserve"> </w:t>
      </w:r>
    </w:p>
    <w:p w:rsidR="00A45D0E" w:rsidRDefault="00A45D0E" w:rsidP="00A45D0E">
      <w:pPr>
        <w:pStyle w:val="Prrafodelista"/>
        <w:ind w:left="720"/>
        <w:rPr>
          <w:lang w:eastAsia="ja-JP"/>
        </w:rPr>
      </w:pPr>
      <w:r>
        <w:rPr>
          <w:lang w:eastAsia="ja-JP"/>
        </w:rPr>
        <w:t>Se lo usa en las secciones “Contacto” (</w:t>
      </w:r>
      <w:hyperlink r:id="rId53" w:history="1">
        <w:r w:rsidRPr="00897D4C">
          <w:rPr>
            <w:rStyle w:val="Hipervnculo"/>
            <w:lang w:eastAsia="ja-JP"/>
          </w:rPr>
          <w:t>http://ciner.org/index.php/contactanos/</w:t>
        </w:r>
      </w:hyperlink>
      <w:r>
        <w:rPr>
          <w:lang w:eastAsia="ja-JP"/>
        </w:rPr>
        <w:t xml:space="preserve">) y </w:t>
      </w:r>
      <w:r>
        <w:rPr>
          <w:lang w:eastAsia="ja-JP"/>
        </w:rPr>
        <w:br/>
        <w:t>“Respuestas Prácticas” (</w:t>
      </w:r>
      <w:hyperlink r:id="rId54" w:history="1">
        <w:r w:rsidRPr="00897D4C">
          <w:rPr>
            <w:rStyle w:val="Hipervnculo"/>
            <w:lang w:eastAsia="ja-JP"/>
          </w:rPr>
          <w:t>http://ciner.org/index.php/respuestas-practicas-2/</w:t>
        </w:r>
      </w:hyperlink>
      <w:r>
        <w:rPr>
          <w:lang w:eastAsia="ja-JP"/>
        </w:rPr>
        <w:t>).</w:t>
      </w:r>
    </w:p>
    <w:p w:rsidR="007A1371" w:rsidRPr="00A337C3" w:rsidRDefault="007A1371" w:rsidP="007A1371">
      <w:pPr>
        <w:pStyle w:val="Prrafodelista"/>
        <w:rPr>
          <w:lang w:eastAsia="ja-JP"/>
        </w:rPr>
      </w:pPr>
    </w:p>
    <w:p w:rsidR="00A05660" w:rsidRPr="00A05660" w:rsidRDefault="006664AE" w:rsidP="00AE68E5">
      <w:pPr>
        <w:pStyle w:val="Prrafodelista"/>
        <w:numPr>
          <w:ilvl w:val="0"/>
          <w:numId w:val="6"/>
        </w:numPr>
        <w:rPr>
          <w:rStyle w:val="Referenciasutil"/>
          <w:smallCaps w:val="0"/>
          <w:color w:val="auto"/>
          <w:lang w:val="en-GB" w:eastAsia="ja-JP"/>
        </w:rPr>
      </w:pPr>
      <w:proofErr w:type="spellStart"/>
      <w:r w:rsidRPr="006664AE">
        <w:rPr>
          <w:rStyle w:val="Referenciasutil"/>
          <w:bCs/>
          <w:smallCaps w:val="0"/>
          <w:lang w:val="en-GB" w:eastAsia="en-US"/>
        </w:rPr>
        <w:t>Shortcode</w:t>
      </w:r>
      <w:proofErr w:type="spellEnd"/>
      <w:r w:rsidRPr="006664AE">
        <w:rPr>
          <w:rStyle w:val="Referenciasutil"/>
          <w:bCs/>
          <w:smallCaps w:val="0"/>
          <w:lang w:val="en-GB" w:eastAsia="en-US"/>
        </w:rPr>
        <w:t xml:space="preserve"> Widget</w:t>
      </w:r>
      <w:r w:rsidR="007A1371" w:rsidRPr="006664AE">
        <w:rPr>
          <w:rStyle w:val="Referenciasutil"/>
          <w:bCs/>
          <w:smallCaps w:val="0"/>
          <w:lang w:val="en-GB" w:eastAsia="en-US"/>
        </w:rPr>
        <w:t xml:space="preserve"> (</w:t>
      </w:r>
      <w:hyperlink r:id="rId55" w:history="1">
        <w:r w:rsidRPr="00897D4C">
          <w:rPr>
            <w:rStyle w:val="Hipervnculo"/>
            <w:bCs/>
            <w:lang w:val="en-GB" w:eastAsia="en-US"/>
          </w:rPr>
          <w:t>https://wordpress.org/plugins/shortcode-widget/</w:t>
        </w:r>
      </w:hyperlink>
      <w:proofErr w:type="gramStart"/>
      <w:r>
        <w:rPr>
          <w:rStyle w:val="Referenciasutil"/>
          <w:bCs/>
          <w:smallCaps w:val="0"/>
          <w:lang w:val="en-GB" w:eastAsia="en-US"/>
        </w:rPr>
        <w:t>)</w:t>
      </w:r>
      <w:proofErr w:type="gramEnd"/>
      <w:r>
        <w:rPr>
          <w:rStyle w:val="Referenciasutil"/>
          <w:bCs/>
          <w:smallCaps w:val="0"/>
          <w:lang w:val="en-GB" w:eastAsia="en-US"/>
        </w:rPr>
        <w:br/>
      </w:r>
      <w:r w:rsidRPr="00A05660">
        <w:rPr>
          <w:rFonts w:eastAsiaTheme="minorHAnsi" w:cstheme="minorBidi"/>
          <w:szCs w:val="22"/>
        </w:rPr>
        <w:t>Añade un widget</w:t>
      </w:r>
      <w:r w:rsidRPr="00A05660">
        <w:rPr>
          <w:rStyle w:val="Refdenotaalpie"/>
          <w:bCs/>
          <w:lang w:val="en-GB" w:eastAsia="en-US"/>
        </w:rPr>
        <w:footnoteReference w:id="4"/>
      </w:r>
      <w:r w:rsidRPr="00A05660">
        <w:rPr>
          <w:rStyle w:val="Referenciasutil"/>
          <w:bCs/>
          <w:smallCaps w:val="0"/>
          <w:color w:val="auto"/>
          <w:lang w:val="en-GB" w:eastAsia="en-US"/>
        </w:rPr>
        <w:t xml:space="preserve"> </w:t>
      </w:r>
      <w:r w:rsidR="00A05660">
        <w:rPr>
          <w:lang w:eastAsia="ja-JP"/>
        </w:rPr>
        <w:t>que permita</w:t>
      </w:r>
      <w:r w:rsidRPr="00A05660">
        <w:rPr>
          <w:lang w:eastAsia="ja-JP"/>
        </w:rPr>
        <w:t xml:space="preserve"> incluir códigos </w:t>
      </w:r>
      <w:proofErr w:type="spellStart"/>
      <w:r w:rsidRPr="00A05660">
        <w:rPr>
          <w:lang w:eastAsia="ja-JP"/>
        </w:rPr>
        <w:t>shortcode</w:t>
      </w:r>
      <w:proofErr w:type="spellEnd"/>
      <w:r w:rsidR="00A05660" w:rsidRPr="00A05660">
        <w:rPr>
          <w:rStyle w:val="Refdenotaalpie"/>
          <w:bCs/>
          <w:lang w:eastAsia="en-US"/>
        </w:rPr>
        <w:footnoteReference w:id="5"/>
      </w:r>
      <w:r w:rsidRPr="00A05660">
        <w:rPr>
          <w:rStyle w:val="Referenciasutil"/>
          <w:bCs/>
          <w:smallCaps w:val="0"/>
          <w:color w:val="auto"/>
          <w:lang w:eastAsia="en-US"/>
        </w:rPr>
        <w:t xml:space="preserve"> </w:t>
      </w:r>
      <w:r w:rsidRPr="00A05660">
        <w:rPr>
          <w:lang w:eastAsia="ja-JP"/>
        </w:rPr>
        <w:t>o HTML.</w:t>
      </w:r>
    </w:p>
    <w:p w:rsidR="007A1371" w:rsidRDefault="00A05660" w:rsidP="00A05660">
      <w:pPr>
        <w:pStyle w:val="Prrafodelista"/>
        <w:ind w:left="720"/>
        <w:rPr>
          <w:rStyle w:val="Referenciasutil"/>
          <w:bCs/>
          <w:smallCaps w:val="0"/>
          <w:lang w:eastAsia="en-US"/>
        </w:rPr>
      </w:pPr>
      <w:r w:rsidRPr="00A05660">
        <w:rPr>
          <w:lang w:eastAsia="ja-JP"/>
        </w:rPr>
        <w:t>Se lo usa en la sección</w:t>
      </w:r>
      <w:r>
        <w:rPr>
          <w:rStyle w:val="Referenciasutil"/>
          <w:bCs/>
          <w:smallCaps w:val="0"/>
          <w:lang w:eastAsia="en-US"/>
        </w:rPr>
        <w:t xml:space="preserve"> </w:t>
      </w:r>
      <w:r w:rsidRPr="00A05660">
        <w:rPr>
          <w:lang w:eastAsia="ja-JP"/>
        </w:rPr>
        <w:t>“Inicio”</w:t>
      </w:r>
      <w:r>
        <w:rPr>
          <w:lang w:eastAsia="ja-JP"/>
        </w:rPr>
        <w:t xml:space="preserve"> </w:t>
      </w:r>
      <w:r>
        <w:rPr>
          <w:rFonts w:eastAsiaTheme="minorHAnsi" w:cstheme="minorBidi"/>
          <w:szCs w:val="22"/>
        </w:rPr>
        <w:t>(</w:t>
      </w:r>
      <w:hyperlink r:id="rId56" w:history="1">
        <w:r w:rsidRPr="00897D4C">
          <w:rPr>
            <w:rStyle w:val="Hipervnculo"/>
            <w:rFonts w:eastAsiaTheme="minorHAnsi" w:cstheme="minorBidi"/>
            <w:szCs w:val="22"/>
          </w:rPr>
          <w:t>http://ciner.org/</w:t>
        </w:r>
      </w:hyperlink>
      <w:r>
        <w:rPr>
          <w:rFonts w:eastAsiaTheme="minorHAnsi" w:cstheme="minorBidi"/>
          <w:szCs w:val="22"/>
        </w:rPr>
        <w:t xml:space="preserve">) </w:t>
      </w:r>
      <w:r w:rsidRPr="00A05660">
        <w:rPr>
          <w:lang w:eastAsia="ja-JP"/>
        </w:rPr>
        <w:t>para incluir</w:t>
      </w:r>
      <w:r>
        <w:rPr>
          <w:lang w:eastAsia="ja-JP"/>
        </w:rPr>
        <w:t xml:space="preserve"> </w:t>
      </w:r>
      <w:r w:rsidR="00AA3CA5">
        <w:rPr>
          <w:lang w:eastAsia="ja-JP"/>
        </w:rPr>
        <w:t>la funcionalidad de noticias y el logo slider para las organizaciones aliadas en la página principal.</w:t>
      </w:r>
      <w:r>
        <w:rPr>
          <w:rStyle w:val="Referenciasutil"/>
          <w:bCs/>
          <w:smallCaps w:val="0"/>
          <w:lang w:eastAsia="en-US"/>
        </w:rPr>
        <w:t xml:space="preserve"> </w:t>
      </w:r>
      <w:r w:rsidR="006664AE" w:rsidRPr="00A05660">
        <w:rPr>
          <w:rStyle w:val="Referenciasutil"/>
          <w:bCs/>
          <w:smallCaps w:val="0"/>
          <w:lang w:eastAsia="en-US"/>
        </w:rPr>
        <w:t xml:space="preserve"> </w:t>
      </w:r>
    </w:p>
    <w:p w:rsidR="00F74E35" w:rsidRDefault="00F74E35" w:rsidP="00A05660">
      <w:pPr>
        <w:pStyle w:val="Prrafodelista"/>
        <w:ind w:left="720"/>
        <w:rPr>
          <w:rStyle w:val="Referenciasutil"/>
          <w:bCs/>
          <w:smallCaps w:val="0"/>
          <w:lang w:eastAsia="en-US"/>
        </w:rPr>
      </w:pPr>
    </w:p>
    <w:p w:rsidR="00F74E35" w:rsidRPr="00F74E35" w:rsidRDefault="00F74E35" w:rsidP="00AE68E5">
      <w:pPr>
        <w:pStyle w:val="Prrafodelista"/>
        <w:numPr>
          <w:ilvl w:val="0"/>
          <w:numId w:val="6"/>
        </w:numPr>
        <w:rPr>
          <w:bCs/>
          <w:color w:val="5A5A5A" w:themeColor="text1" w:themeTint="A5"/>
          <w:lang w:eastAsia="en-US"/>
        </w:rPr>
      </w:pPr>
      <w:r w:rsidRPr="00F74E35">
        <w:rPr>
          <w:rStyle w:val="Referenciasutil"/>
          <w:bCs/>
          <w:smallCaps w:val="0"/>
          <w:lang w:eastAsia="en-US"/>
        </w:rPr>
        <w:t xml:space="preserve">Simple </w:t>
      </w:r>
      <w:proofErr w:type="spellStart"/>
      <w:r w:rsidRPr="00F74E35">
        <w:rPr>
          <w:rStyle w:val="Referenciasutil"/>
          <w:bCs/>
          <w:smallCaps w:val="0"/>
          <w:lang w:eastAsia="en-US"/>
        </w:rPr>
        <w:t>Map</w:t>
      </w:r>
      <w:proofErr w:type="spellEnd"/>
      <w:r w:rsidRPr="00F74E35">
        <w:rPr>
          <w:rStyle w:val="Referenciasutil"/>
          <w:bCs/>
          <w:smallCaps w:val="0"/>
          <w:lang w:eastAsia="en-US"/>
        </w:rPr>
        <w:t xml:space="preserve"> (</w:t>
      </w:r>
      <w:hyperlink r:id="rId57" w:history="1">
        <w:r w:rsidRPr="00F74E35">
          <w:rPr>
            <w:rStyle w:val="Hipervnculo"/>
            <w:bCs/>
            <w:lang w:eastAsia="en-US"/>
          </w:rPr>
          <w:t>https://wordpress.org/plugins/simple-map/</w:t>
        </w:r>
      </w:hyperlink>
      <w:r w:rsidRPr="00F74E35">
        <w:rPr>
          <w:rStyle w:val="Referenciasutil"/>
          <w:bCs/>
          <w:smallCaps w:val="0"/>
          <w:lang w:eastAsia="en-US"/>
        </w:rPr>
        <w:t>)</w:t>
      </w:r>
      <w:r w:rsidRPr="00F74E35">
        <w:rPr>
          <w:rStyle w:val="Referenciasutil"/>
          <w:bCs/>
          <w:smallCaps w:val="0"/>
          <w:lang w:eastAsia="en-US"/>
        </w:rPr>
        <w:br/>
      </w:r>
      <w:r w:rsidRPr="00F74E35">
        <w:rPr>
          <w:lang w:eastAsia="ja-JP"/>
        </w:rPr>
        <w:t xml:space="preserve">Convierte datos de una ubicación geográfica y muestra un mapa de Google </w:t>
      </w:r>
      <w:proofErr w:type="spellStart"/>
      <w:r w:rsidRPr="00F74E35">
        <w:rPr>
          <w:lang w:eastAsia="ja-JP"/>
        </w:rPr>
        <w:t>Maps</w:t>
      </w:r>
      <w:proofErr w:type="spellEnd"/>
      <w:r w:rsidRPr="00F74E35">
        <w:rPr>
          <w:lang w:eastAsia="ja-JP"/>
        </w:rPr>
        <w:t xml:space="preserve"> con la ubicación.</w:t>
      </w:r>
      <w:r w:rsidRPr="00F74E35">
        <w:rPr>
          <w:lang w:eastAsia="ja-JP"/>
        </w:rPr>
        <w:br/>
      </w:r>
      <w:r>
        <w:rPr>
          <w:lang w:eastAsia="ja-JP"/>
        </w:rPr>
        <w:t xml:space="preserve">Se lo usa </w:t>
      </w:r>
      <w:r w:rsidR="000F005C">
        <w:rPr>
          <w:lang w:eastAsia="ja-JP"/>
        </w:rPr>
        <w:t xml:space="preserve">para mostrar el mapa en </w:t>
      </w:r>
      <w:r w:rsidR="00E25040">
        <w:rPr>
          <w:lang w:eastAsia="ja-JP"/>
        </w:rPr>
        <w:t>la barra lateral derecha</w:t>
      </w:r>
      <w:r w:rsidR="000F005C">
        <w:rPr>
          <w:lang w:eastAsia="ja-JP"/>
        </w:rPr>
        <w:t xml:space="preserve"> de </w:t>
      </w:r>
      <w:r>
        <w:rPr>
          <w:lang w:eastAsia="ja-JP"/>
        </w:rPr>
        <w:t>la sección “Contacto” (</w:t>
      </w:r>
      <w:hyperlink r:id="rId58" w:history="1">
        <w:r w:rsidRPr="00897D4C">
          <w:rPr>
            <w:rStyle w:val="Hipervnculo"/>
            <w:lang w:eastAsia="ja-JP"/>
          </w:rPr>
          <w:t>http://ciner.org/index.php/contactanos/</w:t>
        </w:r>
      </w:hyperlink>
      <w:r>
        <w:rPr>
          <w:lang w:eastAsia="ja-JP"/>
        </w:rPr>
        <w:t>).</w:t>
      </w:r>
    </w:p>
    <w:p w:rsidR="00F74E35" w:rsidRDefault="00F74E35" w:rsidP="00F74E35">
      <w:pPr>
        <w:rPr>
          <w:bCs/>
          <w:color w:val="5A5A5A" w:themeColor="text1" w:themeTint="A5"/>
        </w:rPr>
      </w:pPr>
    </w:p>
    <w:p w:rsidR="00F74E35" w:rsidRPr="00F74E35" w:rsidRDefault="00F74E35" w:rsidP="00AE68E5">
      <w:pPr>
        <w:pStyle w:val="Prrafodelista"/>
        <w:numPr>
          <w:ilvl w:val="0"/>
          <w:numId w:val="6"/>
        </w:numPr>
        <w:rPr>
          <w:lang w:eastAsia="ja-JP"/>
        </w:rPr>
      </w:pPr>
      <w:proofErr w:type="spellStart"/>
      <w:r w:rsidRPr="00F74E35">
        <w:rPr>
          <w:rStyle w:val="Referenciasutil"/>
          <w:bCs/>
          <w:smallCaps w:val="0"/>
          <w:lang w:eastAsia="en-US"/>
        </w:rPr>
        <w:t>Slimpack</w:t>
      </w:r>
      <w:proofErr w:type="spellEnd"/>
      <w:r w:rsidRPr="00F74E35">
        <w:rPr>
          <w:rStyle w:val="Referenciasutil"/>
          <w:bCs/>
          <w:smallCaps w:val="0"/>
          <w:lang w:eastAsia="en-US"/>
        </w:rPr>
        <w:t xml:space="preserve"> (</w:t>
      </w:r>
      <w:hyperlink r:id="rId59" w:history="1">
        <w:r w:rsidRPr="00F74E35">
          <w:rPr>
            <w:rStyle w:val="Hipervnculo"/>
            <w:bCs/>
            <w:lang w:eastAsia="en-US"/>
          </w:rPr>
          <w:t>https://wordpress.org/plugins/slimpack/</w:t>
        </w:r>
      </w:hyperlink>
      <w:r w:rsidRPr="00F74E35">
        <w:rPr>
          <w:rStyle w:val="Referenciasutil"/>
          <w:bCs/>
          <w:smallCaps w:val="0"/>
          <w:lang w:eastAsia="en-US"/>
        </w:rPr>
        <w:t>)</w:t>
      </w:r>
      <w:r w:rsidRPr="00F74E35">
        <w:rPr>
          <w:rStyle w:val="Referenciasutil"/>
          <w:bCs/>
          <w:smallCaps w:val="0"/>
          <w:lang w:eastAsia="en-US"/>
        </w:rPr>
        <w:br/>
      </w:r>
      <w:r w:rsidR="000F005C">
        <w:rPr>
          <w:lang w:eastAsia="ja-JP"/>
        </w:rPr>
        <w:t xml:space="preserve">Añade diferentes widgets </w:t>
      </w:r>
      <w:r w:rsidRPr="00F74E35">
        <w:rPr>
          <w:lang w:eastAsia="ja-JP"/>
        </w:rPr>
        <w:t>para</w:t>
      </w:r>
      <w:r w:rsidR="000F005C">
        <w:rPr>
          <w:lang w:eastAsia="ja-JP"/>
        </w:rPr>
        <w:t xml:space="preserve"> aumentar las funcionalidades de un sitio web</w:t>
      </w:r>
      <w:r w:rsidRPr="00F74E35">
        <w:rPr>
          <w:lang w:eastAsia="ja-JP"/>
        </w:rPr>
        <w:t>.</w:t>
      </w:r>
      <w:r>
        <w:rPr>
          <w:lang w:eastAsia="ja-JP"/>
        </w:rPr>
        <w:br/>
      </w:r>
      <w:r w:rsidR="000F005C">
        <w:rPr>
          <w:lang w:eastAsia="ja-JP"/>
        </w:rPr>
        <w:t xml:space="preserve">Se usa el </w:t>
      </w:r>
      <w:proofErr w:type="spellStart"/>
      <w:r w:rsidR="000F005C">
        <w:rPr>
          <w:lang w:eastAsia="ja-JP"/>
        </w:rPr>
        <w:t>widget</w:t>
      </w:r>
      <w:proofErr w:type="spellEnd"/>
      <w:r w:rsidR="000F005C">
        <w:rPr>
          <w:lang w:eastAsia="ja-JP"/>
        </w:rPr>
        <w:t xml:space="preserve"> “</w:t>
      </w:r>
      <w:proofErr w:type="spellStart"/>
      <w:r w:rsidR="000F005C">
        <w:rPr>
          <w:lang w:eastAsia="ja-JP"/>
        </w:rPr>
        <w:t>Image</w:t>
      </w:r>
      <w:proofErr w:type="spellEnd"/>
      <w:r w:rsidR="000F005C">
        <w:rPr>
          <w:lang w:eastAsia="ja-JP"/>
        </w:rPr>
        <w:t xml:space="preserve"> (</w:t>
      </w:r>
      <w:proofErr w:type="spellStart"/>
      <w:r w:rsidR="000F005C">
        <w:rPr>
          <w:lang w:eastAsia="ja-JP"/>
        </w:rPr>
        <w:t>Jetpack</w:t>
      </w:r>
      <w:proofErr w:type="spellEnd"/>
      <w:r w:rsidR="000F005C">
        <w:rPr>
          <w:lang w:eastAsia="ja-JP"/>
        </w:rPr>
        <w:t xml:space="preserve">)” en las páginas de detalle de la sección “Revista E&amp;D”, p.ej. </w:t>
      </w:r>
      <w:hyperlink r:id="rId60" w:history="1">
        <w:r w:rsidR="000F005C" w:rsidRPr="00897D4C">
          <w:rPr>
            <w:rStyle w:val="Hipervnculo"/>
            <w:lang w:eastAsia="ja-JP"/>
          </w:rPr>
          <w:t>http://localhost/CINER_new_backup/index.php/revista/revista-ed-37/</w:t>
        </w:r>
      </w:hyperlink>
      <w:r w:rsidR="000F005C">
        <w:rPr>
          <w:lang w:eastAsia="ja-JP"/>
        </w:rPr>
        <w:t>, para mostrar la port</w:t>
      </w:r>
      <w:r w:rsidR="00E25040">
        <w:rPr>
          <w:lang w:eastAsia="ja-JP"/>
        </w:rPr>
        <w:t>ada de una revista en la barra lateral derecha</w:t>
      </w:r>
      <w:r w:rsidR="000F005C">
        <w:rPr>
          <w:lang w:eastAsia="ja-JP"/>
        </w:rPr>
        <w:t xml:space="preserve">.   </w:t>
      </w:r>
    </w:p>
    <w:p w:rsidR="00F74E35" w:rsidRDefault="00F74E35" w:rsidP="00F74E35">
      <w:pPr>
        <w:rPr>
          <w:rStyle w:val="Referenciasutil"/>
          <w:bCs/>
          <w:smallCaps w:val="0"/>
        </w:rPr>
      </w:pPr>
    </w:p>
    <w:p w:rsidR="00010F08" w:rsidRPr="00627D3F" w:rsidRDefault="004E7088" w:rsidP="00AE68E5">
      <w:pPr>
        <w:pStyle w:val="Prrafodelista"/>
        <w:numPr>
          <w:ilvl w:val="0"/>
          <w:numId w:val="6"/>
        </w:numPr>
        <w:rPr>
          <w:bCs/>
          <w:color w:val="5A5A5A" w:themeColor="text1" w:themeTint="A5"/>
          <w:lang w:eastAsia="en-US"/>
        </w:rPr>
      </w:pPr>
      <w:proofErr w:type="spellStart"/>
      <w:r w:rsidRPr="004E7088">
        <w:rPr>
          <w:rStyle w:val="Referenciasutil"/>
          <w:bCs/>
          <w:smallCaps w:val="0"/>
          <w:lang w:eastAsia="en-US"/>
        </w:rPr>
        <w:t>TablePress</w:t>
      </w:r>
      <w:proofErr w:type="spellEnd"/>
      <w:r w:rsidR="000F005C" w:rsidRPr="004E7088">
        <w:rPr>
          <w:rStyle w:val="Referenciasutil"/>
          <w:bCs/>
          <w:smallCaps w:val="0"/>
          <w:lang w:eastAsia="en-US"/>
        </w:rPr>
        <w:t xml:space="preserve"> (</w:t>
      </w:r>
      <w:hyperlink r:id="rId61" w:history="1">
        <w:r w:rsidRPr="004E7088">
          <w:rPr>
            <w:rStyle w:val="Hipervnculo"/>
            <w:bCs/>
            <w:lang w:eastAsia="en-US"/>
          </w:rPr>
          <w:t>https://wordpress.org/plugins/tablepress/</w:t>
        </w:r>
      </w:hyperlink>
      <w:r w:rsidRPr="004E7088">
        <w:rPr>
          <w:rStyle w:val="Referenciasutil"/>
          <w:bCs/>
          <w:smallCaps w:val="0"/>
          <w:lang w:eastAsia="en-US"/>
        </w:rPr>
        <w:t>)</w:t>
      </w:r>
      <w:r w:rsidRPr="004E7088">
        <w:rPr>
          <w:rStyle w:val="Referenciasutil"/>
          <w:bCs/>
          <w:smallCaps w:val="0"/>
          <w:lang w:eastAsia="en-US"/>
        </w:rPr>
        <w:br/>
      </w:r>
      <w:r w:rsidRPr="004E7088">
        <w:rPr>
          <w:lang w:eastAsia="ja-JP"/>
        </w:rPr>
        <w:t>Añade la funcionalidad de tablas</w:t>
      </w:r>
      <w:r>
        <w:rPr>
          <w:rStyle w:val="Referenciasutil"/>
          <w:bCs/>
          <w:smallCaps w:val="0"/>
          <w:lang w:eastAsia="en-US"/>
        </w:rPr>
        <w:t>.</w:t>
      </w:r>
      <w:r>
        <w:rPr>
          <w:rStyle w:val="Referenciasutil"/>
          <w:bCs/>
          <w:smallCaps w:val="0"/>
          <w:lang w:eastAsia="en-US"/>
        </w:rPr>
        <w:br/>
      </w:r>
      <w:r w:rsidRPr="00627D3F">
        <w:rPr>
          <w:lang w:eastAsia="ja-JP"/>
        </w:rPr>
        <w:t xml:space="preserve">Se lo usa en </w:t>
      </w:r>
      <w:r>
        <w:rPr>
          <w:lang w:eastAsia="ja-JP"/>
        </w:rPr>
        <w:t xml:space="preserve">las páginas de detalle de la sección “Revista E&amp;D”, p.ej. </w:t>
      </w:r>
      <w:hyperlink r:id="rId62" w:history="1">
        <w:r w:rsidRPr="00897D4C">
          <w:rPr>
            <w:rStyle w:val="Hipervnculo"/>
            <w:lang w:eastAsia="ja-JP"/>
          </w:rPr>
          <w:t>http://localhost/CINER_new_backup/index.php/revista/revista-ed-37/</w:t>
        </w:r>
      </w:hyperlink>
      <w:r>
        <w:rPr>
          <w:lang w:eastAsia="ja-JP"/>
        </w:rPr>
        <w:t>, para mostrar la tabla de contenidos de cada revista.</w:t>
      </w:r>
    </w:p>
    <w:p w:rsidR="00627D3F" w:rsidRPr="00627D3F" w:rsidRDefault="00627D3F" w:rsidP="00627D3F">
      <w:pPr>
        <w:pStyle w:val="Prrafodelista"/>
        <w:rPr>
          <w:bCs/>
          <w:color w:val="5A5A5A" w:themeColor="text1" w:themeTint="A5"/>
          <w:lang w:eastAsia="en-US"/>
        </w:rPr>
      </w:pPr>
    </w:p>
    <w:p w:rsidR="00627D3F" w:rsidRDefault="00627D3F" w:rsidP="00AE68E5">
      <w:pPr>
        <w:pStyle w:val="Prrafodelista"/>
        <w:numPr>
          <w:ilvl w:val="0"/>
          <w:numId w:val="6"/>
        </w:numPr>
        <w:rPr>
          <w:bCs/>
          <w:color w:val="5A5A5A" w:themeColor="text1" w:themeTint="A5"/>
          <w:lang w:eastAsia="en-US"/>
        </w:rPr>
      </w:pPr>
      <w:r w:rsidRPr="00627D3F">
        <w:rPr>
          <w:rStyle w:val="Referenciasutil"/>
          <w:bCs/>
          <w:smallCaps w:val="0"/>
          <w:lang w:eastAsia="en-US"/>
        </w:rPr>
        <w:t xml:space="preserve">WP News and </w:t>
      </w:r>
      <w:proofErr w:type="spellStart"/>
      <w:r w:rsidRPr="00627D3F">
        <w:rPr>
          <w:rStyle w:val="Referenciasutil"/>
          <w:bCs/>
          <w:smallCaps w:val="0"/>
          <w:lang w:eastAsia="en-US"/>
        </w:rPr>
        <w:t>Five</w:t>
      </w:r>
      <w:proofErr w:type="spellEnd"/>
      <w:r w:rsidRPr="00627D3F">
        <w:rPr>
          <w:rStyle w:val="Referenciasutil"/>
          <w:bCs/>
          <w:smallCaps w:val="0"/>
          <w:lang w:eastAsia="en-US"/>
        </w:rPr>
        <w:t xml:space="preserve"> </w:t>
      </w:r>
      <w:proofErr w:type="spellStart"/>
      <w:r w:rsidRPr="00627D3F">
        <w:rPr>
          <w:rStyle w:val="Referenciasutil"/>
          <w:bCs/>
          <w:smallCaps w:val="0"/>
          <w:lang w:eastAsia="en-US"/>
        </w:rPr>
        <w:t>Widgets</w:t>
      </w:r>
      <w:proofErr w:type="spellEnd"/>
      <w:r w:rsidRPr="00627D3F">
        <w:rPr>
          <w:rStyle w:val="Referenciasutil"/>
          <w:bCs/>
          <w:smallCaps w:val="0"/>
          <w:lang w:eastAsia="en-US"/>
        </w:rPr>
        <w:t xml:space="preserve"> Pro (</w:t>
      </w:r>
      <w:r w:rsidRPr="00627D3F">
        <w:rPr>
          <w:rStyle w:val="Hipervnculo"/>
          <w:lang w:eastAsia="ja-JP"/>
        </w:rPr>
        <w:t>http://wponlinesupport.com/wp-plugin/sp-news-and-scrolling-widgets/</w:t>
      </w:r>
      <w:r w:rsidRPr="00627D3F">
        <w:rPr>
          <w:rStyle w:val="Referenciasutil"/>
          <w:bCs/>
          <w:smallCaps w:val="0"/>
          <w:lang w:eastAsia="en-US"/>
        </w:rPr>
        <w:t>)</w:t>
      </w:r>
      <w:r>
        <w:rPr>
          <w:rStyle w:val="Refdenotaalpie"/>
          <w:bCs/>
          <w:color w:val="5A5A5A" w:themeColor="text1" w:themeTint="A5"/>
          <w:lang w:eastAsia="en-US"/>
        </w:rPr>
        <w:footnoteReference w:id="6"/>
      </w:r>
      <w:r w:rsidRPr="00627D3F">
        <w:rPr>
          <w:rStyle w:val="Referenciasutil"/>
          <w:bCs/>
          <w:smallCaps w:val="0"/>
          <w:lang w:eastAsia="en-US"/>
        </w:rPr>
        <w:br/>
      </w:r>
      <w:r w:rsidRPr="00627D3F">
        <w:rPr>
          <w:lang w:eastAsia="ja-JP"/>
        </w:rPr>
        <w:t>Añade la funcionalidad de noticias y viene con difere</w:t>
      </w:r>
      <w:r>
        <w:rPr>
          <w:lang w:eastAsia="ja-JP"/>
        </w:rPr>
        <w:t>ntes plantillas</w:t>
      </w:r>
      <w:r w:rsidRPr="00627D3F">
        <w:rPr>
          <w:lang w:eastAsia="ja-JP"/>
        </w:rPr>
        <w:t xml:space="preserve"> de </w:t>
      </w:r>
      <w:r>
        <w:rPr>
          <w:lang w:eastAsia="ja-JP"/>
        </w:rPr>
        <w:t>visualización de ellas</w:t>
      </w:r>
      <w:r w:rsidRPr="00627D3F">
        <w:rPr>
          <w:lang w:eastAsia="ja-JP"/>
        </w:rPr>
        <w:t>.</w:t>
      </w:r>
      <w:r>
        <w:rPr>
          <w:lang w:eastAsia="ja-JP"/>
        </w:rPr>
        <w:br/>
        <w:t>Se lo usa en las secciones de noticias en la página inicial (</w:t>
      </w:r>
      <w:hyperlink r:id="rId63" w:history="1">
        <w:r w:rsidRPr="00897D4C">
          <w:rPr>
            <w:rStyle w:val="Hipervnculo"/>
            <w:lang w:eastAsia="ja-JP"/>
          </w:rPr>
          <w:t>http://ciner.org/</w:t>
        </w:r>
      </w:hyperlink>
      <w:r>
        <w:rPr>
          <w:lang w:eastAsia="ja-JP"/>
        </w:rPr>
        <w:t>) y “Archivo de noticias” (</w:t>
      </w:r>
      <w:hyperlink r:id="rId64" w:history="1">
        <w:r w:rsidR="002C335A" w:rsidRPr="00897D4C">
          <w:rPr>
            <w:rStyle w:val="Hipervnculo"/>
            <w:lang w:eastAsia="ja-JP"/>
          </w:rPr>
          <w:t>http://ciner.org/index.php/articulos/archivo-de-noticias/</w:t>
        </w:r>
      </w:hyperlink>
      <w:r w:rsidR="002C335A">
        <w:rPr>
          <w:lang w:eastAsia="ja-JP"/>
        </w:rPr>
        <w:t>).</w:t>
      </w:r>
      <w:r w:rsidRPr="00627D3F">
        <w:rPr>
          <w:lang w:eastAsia="ja-JP"/>
        </w:rPr>
        <w:br/>
      </w:r>
    </w:p>
    <w:p w:rsidR="002C335A" w:rsidRPr="002C335A" w:rsidRDefault="002C335A" w:rsidP="002C335A">
      <w:pPr>
        <w:pStyle w:val="Prrafodelista"/>
        <w:rPr>
          <w:bCs/>
          <w:color w:val="5A5A5A" w:themeColor="text1" w:themeTint="A5"/>
          <w:lang w:eastAsia="en-US"/>
        </w:rPr>
      </w:pPr>
    </w:p>
    <w:p w:rsidR="001440FF" w:rsidRPr="007A6EF3" w:rsidRDefault="002C335A" w:rsidP="00AE68E5">
      <w:pPr>
        <w:pStyle w:val="Prrafodelista"/>
        <w:numPr>
          <w:ilvl w:val="0"/>
          <w:numId w:val="6"/>
        </w:numPr>
        <w:rPr>
          <w:bCs/>
          <w:color w:val="5A5A5A" w:themeColor="text1" w:themeTint="A5"/>
          <w:lang w:eastAsia="en-US"/>
        </w:rPr>
      </w:pPr>
      <w:r w:rsidRPr="002C335A">
        <w:rPr>
          <w:rStyle w:val="Referenciasutil"/>
          <w:bCs/>
          <w:smallCaps w:val="0"/>
          <w:lang w:eastAsia="en-US"/>
        </w:rPr>
        <w:t>WP-</w:t>
      </w:r>
      <w:proofErr w:type="spellStart"/>
      <w:r w:rsidRPr="002C335A">
        <w:rPr>
          <w:rStyle w:val="Referenciasutil"/>
          <w:bCs/>
          <w:smallCaps w:val="0"/>
          <w:lang w:eastAsia="en-US"/>
        </w:rPr>
        <w:t>PageNavi</w:t>
      </w:r>
      <w:proofErr w:type="spellEnd"/>
      <w:r w:rsidRPr="002C335A">
        <w:rPr>
          <w:rStyle w:val="Referenciasutil"/>
          <w:bCs/>
          <w:smallCaps w:val="0"/>
          <w:lang w:eastAsia="en-US"/>
        </w:rPr>
        <w:t xml:space="preserve"> (</w:t>
      </w:r>
      <w:hyperlink r:id="rId65" w:history="1">
        <w:r w:rsidRPr="002C335A">
          <w:rPr>
            <w:rStyle w:val="Hipervnculo"/>
            <w:bCs/>
            <w:lang w:eastAsia="en-US"/>
          </w:rPr>
          <w:t>https://wordpress.org/plugins/wp-pagenavi/</w:t>
        </w:r>
      </w:hyperlink>
      <w:r>
        <w:rPr>
          <w:rStyle w:val="Referenciasutil"/>
          <w:bCs/>
          <w:smallCaps w:val="0"/>
          <w:lang w:eastAsia="en-US"/>
        </w:rPr>
        <w:t>)</w:t>
      </w:r>
      <w:r>
        <w:rPr>
          <w:rStyle w:val="Referenciasutil"/>
          <w:bCs/>
          <w:smallCaps w:val="0"/>
          <w:lang w:eastAsia="en-US"/>
        </w:rPr>
        <w:br/>
      </w:r>
      <w:r>
        <w:t>Añade un sistema de navegación de páginas más avanzado al sitio.</w:t>
      </w:r>
      <w:r>
        <w:br/>
        <w:t xml:space="preserve">Se lo usa para mostrar la barra de navegación de páginas en búsquedas, p.ej. </w:t>
      </w:r>
      <w:hyperlink r:id="rId66" w:history="1">
        <w:r w:rsidRPr="00897D4C">
          <w:rPr>
            <w:rStyle w:val="Hipervnculo"/>
          </w:rPr>
          <w:t>http://ciner.org/?s=revista</w:t>
        </w:r>
      </w:hyperlink>
      <w:r>
        <w:t xml:space="preserve">  </w:t>
      </w:r>
    </w:p>
    <w:p w:rsidR="007A6EF3" w:rsidRPr="007A6EF3" w:rsidRDefault="007A6EF3" w:rsidP="007A6EF3">
      <w:pPr>
        <w:pStyle w:val="Prrafodelista"/>
        <w:rPr>
          <w:bCs/>
          <w:color w:val="5A5A5A" w:themeColor="text1" w:themeTint="A5"/>
          <w:lang w:eastAsia="en-US"/>
        </w:rPr>
      </w:pPr>
    </w:p>
    <w:p w:rsidR="007A6EF3" w:rsidRPr="007A6EF3" w:rsidRDefault="007A6EF3" w:rsidP="007A6EF3">
      <w:pPr>
        <w:pStyle w:val="Prrafodelista"/>
        <w:ind w:left="720"/>
        <w:rPr>
          <w:bCs/>
          <w:color w:val="5A5A5A" w:themeColor="text1" w:themeTint="A5"/>
          <w:lang w:eastAsia="en-US"/>
        </w:rPr>
      </w:pPr>
    </w:p>
    <w:p w:rsidR="003F6934" w:rsidRDefault="00D97992" w:rsidP="00F71D91">
      <w:pPr>
        <w:pStyle w:val="Ttulo11"/>
        <w:rPr>
          <w:noProof/>
          <w:lang w:val="es-BO"/>
        </w:rPr>
      </w:pPr>
      <w:bookmarkStart w:id="25" w:name="_Toc452998124"/>
      <w:bookmarkStart w:id="26" w:name="_Toc454461290"/>
      <w:r>
        <w:rPr>
          <w:noProof/>
          <w:lang w:val="es-BO"/>
        </w:rPr>
        <w:t>Edición de Contenidos del sitio web organizacional</w:t>
      </w:r>
      <w:bookmarkEnd w:id="25"/>
      <w:bookmarkEnd w:id="26"/>
    </w:p>
    <w:p w:rsidR="00961ACA" w:rsidRPr="00961ACA" w:rsidRDefault="00961ACA" w:rsidP="00961ACA">
      <w:pPr>
        <w:rPr>
          <w:lang w:eastAsia="ja-JP"/>
        </w:rPr>
      </w:pPr>
    </w:p>
    <w:p w:rsidR="00791451" w:rsidRDefault="00B502DB" w:rsidP="00F71D91">
      <w:pPr>
        <w:rPr>
          <w:lang w:eastAsia="ja-JP"/>
        </w:rPr>
      </w:pPr>
      <w:r w:rsidRPr="00791451">
        <w:rPr>
          <w:lang w:eastAsia="ja-JP"/>
        </w:rPr>
        <w:t>La siguiente sección cubre</w:t>
      </w:r>
      <w:r w:rsidR="00791451" w:rsidRPr="00791451">
        <w:rPr>
          <w:lang w:eastAsia="ja-JP"/>
        </w:rPr>
        <w:t xml:space="preserve"> </w:t>
      </w:r>
      <w:r w:rsidR="00791451">
        <w:rPr>
          <w:lang w:eastAsia="ja-JP"/>
        </w:rPr>
        <w:t>l</w:t>
      </w:r>
      <w:r w:rsidR="009C189F">
        <w:rPr>
          <w:lang w:eastAsia="ja-JP"/>
        </w:rPr>
        <w:t xml:space="preserve">os pasos para editar </w:t>
      </w:r>
      <w:r w:rsidR="00561EDD">
        <w:rPr>
          <w:lang w:eastAsia="ja-JP"/>
        </w:rPr>
        <w:t xml:space="preserve">los </w:t>
      </w:r>
      <w:r w:rsidR="009C189F">
        <w:rPr>
          <w:lang w:eastAsia="ja-JP"/>
        </w:rPr>
        <w:t>contenidos específicos d</w:t>
      </w:r>
      <w:r w:rsidR="00791451">
        <w:rPr>
          <w:lang w:eastAsia="ja-JP"/>
        </w:rPr>
        <w:t>el sitio web organizacional</w:t>
      </w:r>
      <w:r w:rsidR="00791451" w:rsidRPr="00791451">
        <w:rPr>
          <w:lang w:eastAsia="ja-JP"/>
        </w:rPr>
        <w:t>.</w:t>
      </w:r>
      <w:r w:rsidR="00791451">
        <w:rPr>
          <w:lang w:eastAsia="ja-JP"/>
        </w:rPr>
        <w:t xml:space="preserve"> Todos los pasos descritos pueden s</w:t>
      </w:r>
      <w:r w:rsidR="00D3078E">
        <w:rPr>
          <w:lang w:eastAsia="ja-JP"/>
        </w:rPr>
        <w:t>er cumplidos por</w:t>
      </w:r>
      <w:r w:rsidR="00791451">
        <w:rPr>
          <w:lang w:eastAsia="ja-JP"/>
        </w:rPr>
        <w:t xml:space="preserve"> un usuario </w:t>
      </w:r>
      <w:r w:rsidR="00D3078E">
        <w:rPr>
          <w:lang w:eastAsia="ja-JP"/>
        </w:rPr>
        <w:t xml:space="preserve">con </w:t>
      </w:r>
      <w:r w:rsidR="007E650C">
        <w:rPr>
          <w:lang w:eastAsia="ja-JP"/>
        </w:rPr>
        <w:t>el</w:t>
      </w:r>
      <w:r w:rsidR="00791451">
        <w:rPr>
          <w:lang w:eastAsia="ja-JP"/>
        </w:rPr>
        <w:t xml:space="preserve"> rol “editor”.</w:t>
      </w:r>
    </w:p>
    <w:p w:rsidR="00F71D91" w:rsidRDefault="00791451" w:rsidP="00F71D91">
      <w:pPr>
        <w:rPr>
          <w:lang w:eastAsia="ja-JP"/>
        </w:rPr>
      </w:pPr>
      <w:r>
        <w:rPr>
          <w:lang w:eastAsia="ja-JP"/>
        </w:rPr>
        <w:t>Para conocer los pasos básicos de manejo, como por ejemplo crear páginas, colocar texto</w:t>
      </w:r>
      <w:r w:rsidR="009C189F">
        <w:rPr>
          <w:lang w:eastAsia="ja-JP"/>
        </w:rPr>
        <w:t xml:space="preserve">, </w:t>
      </w:r>
      <w:r>
        <w:rPr>
          <w:lang w:eastAsia="ja-JP"/>
        </w:rPr>
        <w:t>imágenes</w:t>
      </w:r>
      <w:r w:rsidR="009C189F">
        <w:rPr>
          <w:lang w:eastAsia="ja-JP"/>
        </w:rPr>
        <w:t xml:space="preserve"> e enlaces</w:t>
      </w:r>
      <w:r w:rsidR="00D3078E">
        <w:rPr>
          <w:lang w:eastAsia="ja-JP"/>
        </w:rPr>
        <w:t xml:space="preserve"> </w:t>
      </w:r>
      <w:r>
        <w:rPr>
          <w:lang w:eastAsia="ja-JP"/>
        </w:rPr>
        <w:t xml:space="preserve">en el sistema </w:t>
      </w:r>
      <w:proofErr w:type="spellStart"/>
      <w:r>
        <w:rPr>
          <w:lang w:eastAsia="ja-JP"/>
        </w:rPr>
        <w:t>WordPress</w:t>
      </w:r>
      <w:proofErr w:type="spellEnd"/>
      <w:r>
        <w:rPr>
          <w:lang w:eastAsia="ja-JP"/>
        </w:rPr>
        <w:t xml:space="preserve">, visite </w:t>
      </w:r>
      <w:hyperlink r:id="rId67" w:anchor="Publicando_con_WordPress" w:history="1">
        <w:r w:rsidR="00D3078E" w:rsidRPr="00897D4C">
          <w:rPr>
            <w:rStyle w:val="Hipervnculo"/>
            <w:lang w:eastAsia="ja-JP"/>
          </w:rPr>
          <w:t>https://codex.wordpress.org/es:Getting_Started_with_WordPress#Publicando_con_WordPress</w:t>
        </w:r>
      </w:hyperlink>
    </w:p>
    <w:p w:rsidR="001D16F5" w:rsidRDefault="001D16F5" w:rsidP="00F71D91">
      <w:pPr>
        <w:rPr>
          <w:lang w:eastAsia="ja-JP"/>
        </w:rPr>
      </w:pPr>
    </w:p>
    <w:p w:rsidR="001D16F5" w:rsidRPr="004E754E" w:rsidRDefault="001D16F5" w:rsidP="00961ACA">
      <w:pPr>
        <w:pStyle w:val="Ttulo21"/>
        <w:rPr>
          <w:lang w:val="es-ES"/>
        </w:rPr>
      </w:pPr>
      <w:bookmarkStart w:id="27" w:name="_Toc454461291"/>
      <w:bookmarkStart w:id="28" w:name="_Ref454469806"/>
      <w:bookmarkStart w:id="29" w:name="_Ref454469810"/>
      <w:r w:rsidRPr="004E754E">
        <w:rPr>
          <w:lang w:val="es-ES"/>
        </w:rPr>
        <w:t>Opciones del menú lateral del escritorio de administración</w:t>
      </w:r>
      <w:bookmarkEnd w:id="27"/>
      <w:bookmarkEnd w:id="28"/>
      <w:bookmarkEnd w:id="29"/>
    </w:p>
    <w:p w:rsidR="003F6934" w:rsidRDefault="003F6934" w:rsidP="001D16F5">
      <w:pPr>
        <w:rPr>
          <w:lang w:eastAsia="ja-JP"/>
        </w:rPr>
      </w:pPr>
      <w:r>
        <w:rPr>
          <w:lang w:eastAsia="ja-JP"/>
        </w:rPr>
        <w:t xml:space="preserve">Al ingresar al escritorio de administración con una cuenta de usuario que tiene el rol “editor” se muestra una barra lateral con varias opciones (véase </w:t>
      </w:r>
      <w:r>
        <w:rPr>
          <w:lang w:eastAsia="ja-JP"/>
        </w:rPr>
        <w:fldChar w:fldCharType="begin"/>
      </w:r>
      <w:r>
        <w:rPr>
          <w:lang w:eastAsia="ja-JP"/>
        </w:rPr>
        <w:instrText xml:space="preserve"> REF _Ref453094668 \h </w:instrText>
      </w:r>
      <w:r>
        <w:rPr>
          <w:lang w:eastAsia="ja-JP"/>
        </w:rPr>
      </w:r>
      <w:r>
        <w:rPr>
          <w:lang w:eastAsia="ja-JP"/>
        </w:rPr>
        <w:fldChar w:fldCharType="separate"/>
      </w:r>
      <w:r>
        <w:t xml:space="preserve">imagen </w:t>
      </w:r>
      <w:r>
        <w:rPr>
          <w:noProof/>
        </w:rPr>
        <w:t>7</w:t>
      </w:r>
      <w:r>
        <w:rPr>
          <w:lang w:eastAsia="ja-JP"/>
        </w:rPr>
        <w:fldChar w:fldCharType="end"/>
      </w:r>
      <w:r>
        <w:rPr>
          <w:lang w:eastAsia="ja-JP"/>
        </w:rPr>
        <w:t>). A continuación se explicará todas las opciones.</w:t>
      </w:r>
    </w:p>
    <w:p w:rsidR="001D16F5" w:rsidRDefault="001D16F5" w:rsidP="001D16F5">
      <w:pPr>
        <w:keepNext/>
        <w:jc w:val="center"/>
      </w:pPr>
      <w:r>
        <w:rPr>
          <w:noProof/>
          <w:lang w:eastAsia="es-BO"/>
        </w:rPr>
        <w:drawing>
          <wp:inline distT="0" distB="0" distL="0" distR="0" wp14:anchorId="0C9C17A8" wp14:editId="51A392CD">
            <wp:extent cx="3600000" cy="314640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P_CINER_opcionesEscritorioRolEditor.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3146400"/>
                    </a:xfrm>
                    <a:prstGeom prst="rect">
                      <a:avLst/>
                    </a:prstGeom>
                  </pic:spPr>
                </pic:pic>
              </a:graphicData>
            </a:graphic>
          </wp:inline>
        </w:drawing>
      </w:r>
    </w:p>
    <w:p w:rsidR="001D16F5" w:rsidRDefault="001D16F5" w:rsidP="001D16F5">
      <w:pPr>
        <w:pStyle w:val="Epgrafe"/>
        <w:jc w:val="center"/>
      </w:pPr>
      <w:bookmarkStart w:id="30" w:name="_Ref453094668"/>
      <w:bookmarkStart w:id="31" w:name="_Ref453094663"/>
      <w:r>
        <w:t xml:space="preserve">Imagen </w:t>
      </w:r>
      <w:r>
        <w:fldChar w:fldCharType="begin"/>
      </w:r>
      <w:r>
        <w:instrText xml:space="preserve"> SEQ Imagen \* ARABIC </w:instrText>
      </w:r>
      <w:r>
        <w:fldChar w:fldCharType="separate"/>
      </w:r>
      <w:r w:rsidR="00587B47">
        <w:rPr>
          <w:noProof/>
        </w:rPr>
        <w:t>7</w:t>
      </w:r>
      <w:r>
        <w:fldChar w:fldCharType="end"/>
      </w:r>
      <w:bookmarkEnd w:id="30"/>
      <w:r>
        <w:t>: Opciones del menú lateral para el rol "editor" en el escritorio de administración</w:t>
      </w:r>
      <w:bookmarkEnd w:id="31"/>
    </w:p>
    <w:p w:rsidR="001D27E5" w:rsidRDefault="001D27E5" w:rsidP="00AE68E5">
      <w:pPr>
        <w:pStyle w:val="Prrafodelista"/>
        <w:numPr>
          <w:ilvl w:val="0"/>
          <w:numId w:val="7"/>
        </w:numPr>
        <w:rPr>
          <w:lang w:eastAsia="ja-JP"/>
        </w:rPr>
      </w:pPr>
      <w:r>
        <w:rPr>
          <w:lang w:eastAsia="ja-JP"/>
        </w:rPr>
        <w:t>Entradas</w:t>
      </w:r>
      <w:r w:rsidR="001C5D8D">
        <w:rPr>
          <w:lang w:eastAsia="ja-JP"/>
        </w:rPr>
        <w:t xml:space="preserve"> (</w:t>
      </w:r>
      <w:proofErr w:type="spellStart"/>
      <w:r w:rsidR="001C5D8D">
        <w:rPr>
          <w:lang w:eastAsia="ja-JP"/>
        </w:rPr>
        <w:t>Posts</w:t>
      </w:r>
      <w:proofErr w:type="spellEnd"/>
      <w:r w:rsidR="001C5D8D">
        <w:rPr>
          <w:lang w:eastAsia="ja-JP"/>
        </w:rPr>
        <w:t>)</w:t>
      </w:r>
    </w:p>
    <w:p w:rsidR="001D27E5" w:rsidRDefault="001D27E5" w:rsidP="001D27E5">
      <w:pPr>
        <w:ind w:left="708"/>
        <w:rPr>
          <w:lang w:eastAsia="ja-JP"/>
        </w:rPr>
      </w:pPr>
      <w:r>
        <w:rPr>
          <w:lang w:eastAsia="ja-JP"/>
        </w:rPr>
        <w:t xml:space="preserve">Esta opción sirve para </w:t>
      </w:r>
      <w:r w:rsidR="00CF3B0A">
        <w:rPr>
          <w:lang w:eastAsia="ja-JP"/>
        </w:rPr>
        <w:t>organizar (añadir, editar, borrar)</w:t>
      </w:r>
      <w:r>
        <w:rPr>
          <w:lang w:eastAsia="ja-JP"/>
        </w:rPr>
        <w:t xml:space="preserve"> entradas. </w:t>
      </w:r>
      <w:r>
        <w:t xml:space="preserve">En </w:t>
      </w:r>
      <w:proofErr w:type="spellStart"/>
      <w:r>
        <w:t>WordPress</w:t>
      </w:r>
      <w:proofErr w:type="spellEnd"/>
      <w:r>
        <w:t xml:space="preserve"> podemos encontrar dos formas principales de agregar contenidos</w:t>
      </w:r>
      <w:r w:rsidR="0043608C">
        <w:t>, es decir entradas (</w:t>
      </w:r>
      <w:proofErr w:type="spellStart"/>
      <w:r w:rsidR="0043608C">
        <w:t>posts</w:t>
      </w:r>
      <w:proofErr w:type="spellEnd"/>
      <w:r w:rsidR="0043608C">
        <w:t>) y páginas (</w:t>
      </w:r>
      <w:proofErr w:type="spellStart"/>
      <w:r w:rsidR="0043608C">
        <w:t>pages</w:t>
      </w:r>
      <w:proofErr w:type="spellEnd"/>
      <w:r w:rsidR="0043608C">
        <w:t xml:space="preserve">). Entradas sirven para la publicación de artículos que se publican cronológicamente. En el sitio web organizacional </w:t>
      </w:r>
      <w:r w:rsidR="004435A5">
        <w:t>se usa esta forma de agregar contenidos para añadir artículos a</w:t>
      </w:r>
      <w:r w:rsidR="0043608C">
        <w:t xml:space="preserve"> la </w:t>
      </w:r>
      <w:r w:rsidR="004435A5">
        <w:t>página</w:t>
      </w:r>
      <w:r w:rsidR="0043608C">
        <w:t xml:space="preserve"> “Artículos”. </w:t>
      </w:r>
    </w:p>
    <w:p w:rsidR="001D27E5" w:rsidRDefault="001D27E5" w:rsidP="00AE68E5">
      <w:pPr>
        <w:pStyle w:val="Prrafodelista"/>
        <w:numPr>
          <w:ilvl w:val="0"/>
          <w:numId w:val="7"/>
        </w:numPr>
        <w:rPr>
          <w:lang w:eastAsia="ja-JP"/>
        </w:rPr>
      </w:pPr>
      <w:r>
        <w:rPr>
          <w:lang w:eastAsia="ja-JP"/>
        </w:rPr>
        <w:t>News Pro</w:t>
      </w:r>
    </w:p>
    <w:p w:rsidR="0043608C" w:rsidRDefault="0043608C" w:rsidP="0043608C">
      <w:pPr>
        <w:pStyle w:val="Prrafodelista"/>
        <w:ind w:left="720"/>
        <w:rPr>
          <w:rStyle w:val="Referenciasutil"/>
          <w:bCs/>
          <w:smallCaps w:val="0"/>
          <w:lang w:eastAsia="en-US"/>
        </w:rPr>
      </w:pPr>
      <w:r>
        <w:rPr>
          <w:lang w:eastAsia="ja-JP"/>
        </w:rPr>
        <w:t xml:space="preserve">Esta opción sirve para añadir, editar o crear noticias con el </w:t>
      </w:r>
      <w:proofErr w:type="spellStart"/>
      <w:r>
        <w:rPr>
          <w:lang w:eastAsia="ja-JP"/>
        </w:rPr>
        <w:t>plugin</w:t>
      </w:r>
      <w:proofErr w:type="spellEnd"/>
      <w:r>
        <w:rPr>
          <w:lang w:eastAsia="ja-JP"/>
        </w:rPr>
        <w:t xml:space="preserve"> </w:t>
      </w:r>
      <w:r w:rsidRPr="00627D3F">
        <w:rPr>
          <w:rStyle w:val="Referenciasutil"/>
          <w:bCs/>
          <w:smallCaps w:val="0"/>
          <w:lang w:eastAsia="en-US"/>
        </w:rPr>
        <w:t xml:space="preserve">WP News and </w:t>
      </w:r>
      <w:proofErr w:type="spellStart"/>
      <w:r w:rsidRPr="00627D3F">
        <w:rPr>
          <w:rStyle w:val="Referenciasutil"/>
          <w:bCs/>
          <w:smallCaps w:val="0"/>
          <w:lang w:eastAsia="en-US"/>
        </w:rPr>
        <w:t>Five</w:t>
      </w:r>
      <w:proofErr w:type="spellEnd"/>
      <w:r w:rsidRPr="00627D3F">
        <w:rPr>
          <w:rStyle w:val="Referenciasutil"/>
          <w:bCs/>
          <w:smallCaps w:val="0"/>
          <w:lang w:eastAsia="en-US"/>
        </w:rPr>
        <w:t xml:space="preserve"> </w:t>
      </w:r>
      <w:proofErr w:type="spellStart"/>
      <w:r w:rsidRPr="00627D3F">
        <w:rPr>
          <w:rStyle w:val="Referenciasutil"/>
          <w:bCs/>
          <w:smallCaps w:val="0"/>
          <w:lang w:eastAsia="en-US"/>
        </w:rPr>
        <w:t>Widgets</w:t>
      </w:r>
      <w:proofErr w:type="spellEnd"/>
      <w:r w:rsidRPr="00627D3F">
        <w:rPr>
          <w:rStyle w:val="Referenciasutil"/>
          <w:bCs/>
          <w:smallCaps w:val="0"/>
          <w:lang w:eastAsia="en-US"/>
        </w:rPr>
        <w:t xml:space="preserve"> Pro</w:t>
      </w:r>
      <w:r>
        <w:rPr>
          <w:rStyle w:val="Referenciasutil"/>
          <w:bCs/>
          <w:smallCaps w:val="0"/>
          <w:lang w:eastAsia="en-US"/>
        </w:rPr>
        <w:t>.</w:t>
      </w:r>
    </w:p>
    <w:p w:rsidR="0043608C" w:rsidRDefault="0043608C" w:rsidP="0043608C">
      <w:pPr>
        <w:pStyle w:val="Prrafodelista"/>
        <w:ind w:left="720"/>
        <w:rPr>
          <w:lang w:eastAsia="ja-JP"/>
        </w:rPr>
      </w:pPr>
    </w:p>
    <w:p w:rsidR="001D27E5" w:rsidRDefault="001D27E5" w:rsidP="00AE68E5">
      <w:pPr>
        <w:pStyle w:val="Prrafodelista"/>
        <w:numPr>
          <w:ilvl w:val="0"/>
          <w:numId w:val="7"/>
        </w:numPr>
        <w:rPr>
          <w:lang w:eastAsia="ja-JP"/>
        </w:rPr>
      </w:pPr>
      <w:r>
        <w:rPr>
          <w:lang w:eastAsia="ja-JP"/>
        </w:rPr>
        <w:t>Medios</w:t>
      </w:r>
    </w:p>
    <w:p w:rsidR="00CF3B0A" w:rsidRDefault="004435A5" w:rsidP="004435A5">
      <w:pPr>
        <w:pStyle w:val="Prrafodelista"/>
        <w:ind w:left="720"/>
        <w:rPr>
          <w:lang w:eastAsia="ja-JP"/>
        </w:rPr>
      </w:pPr>
      <w:r>
        <w:rPr>
          <w:lang w:eastAsia="ja-JP"/>
        </w:rPr>
        <w:t xml:space="preserve">Esta opción permite acceder a la Biblioteca Multimedia de </w:t>
      </w:r>
      <w:proofErr w:type="spellStart"/>
      <w:r>
        <w:rPr>
          <w:lang w:eastAsia="ja-JP"/>
        </w:rPr>
        <w:t>WordPress</w:t>
      </w:r>
      <w:proofErr w:type="spellEnd"/>
      <w:r>
        <w:rPr>
          <w:lang w:eastAsia="ja-JP"/>
        </w:rPr>
        <w:t xml:space="preserve"> que sirve para organizar</w:t>
      </w:r>
      <w:r w:rsidR="00CF3B0A">
        <w:rPr>
          <w:lang w:eastAsia="ja-JP"/>
        </w:rPr>
        <w:t xml:space="preserve"> </w:t>
      </w:r>
      <w:r>
        <w:rPr>
          <w:lang w:eastAsia="ja-JP"/>
        </w:rPr>
        <w:t>los contenidos multime</w:t>
      </w:r>
      <w:r w:rsidR="00CF3B0A">
        <w:rPr>
          <w:lang w:eastAsia="ja-JP"/>
        </w:rPr>
        <w:t>dia (</w:t>
      </w:r>
      <w:r>
        <w:rPr>
          <w:lang w:eastAsia="ja-JP"/>
        </w:rPr>
        <w:t>imágenes</w:t>
      </w:r>
      <w:r w:rsidR="00CF3B0A">
        <w:rPr>
          <w:lang w:eastAsia="ja-JP"/>
        </w:rPr>
        <w:t>,</w:t>
      </w:r>
      <w:r>
        <w:rPr>
          <w:lang w:eastAsia="ja-JP"/>
        </w:rPr>
        <w:t xml:space="preserve"> documentos</w:t>
      </w:r>
      <w:r w:rsidR="00CF3B0A">
        <w:rPr>
          <w:lang w:eastAsia="ja-JP"/>
        </w:rPr>
        <w:t>, videos</w:t>
      </w:r>
      <w:r w:rsidR="00CF3B0A">
        <w:rPr>
          <w:rStyle w:val="Refdenotaalpie"/>
          <w:lang w:eastAsia="ja-JP"/>
        </w:rPr>
        <w:footnoteReference w:id="7"/>
      </w:r>
      <w:r w:rsidR="00CF3B0A">
        <w:rPr>
          <w:lang w:eastAsia="ja-JP"/>
        </w:rPr>
        <w:t>)</w:t>
      </w:r>
      <w:r>
        <w:rPr>
          <w:lang w:eastAsia="ja-JP"/>
        </w:rPr>
        <w:t xml:space="preserve"> que se quiere incluir</w:t>
      </w:r>
      <w:r w:rsidR="00CF3B0A">
        <w:rPr>
          <w:lang w:eastAsia="ja-JP"/>
        </w:rPr>
        <w:t xml:space="preserve"> en el sitio web.</w:t>
      </w:r>
    </w:p>
    <w:p w:rsidR="004435A5" w:rsidRDefault="004435A5" w:rsidP="004435A5">
      <w:pPr>
        <w:pStyle w:val="Prrafodelista"/>
        <w:ind w:left="720"/>
        <w:rPr>
          <w:lang w:eastAsia="ja-JP"/>
        </w:rPr>
      </w:pPr>
      <w:r>
        <w:rPr>
          <w:lang w:eastAsia="ja-JP"/>
        </w:rPr>
        <w:t xml:space="preserve">   </w:t>
      </w:r>
    </w:p>
    <w:p w:rsidR="001D27E5" w:rsidRDefault="001D27E5" w:rsidP="00AE68E5">
      <w:pPr>
        <w:pStyle w:val="Prrafodelista"/>
        <w:numPr>
          <w:ilvl w:val="0"/>
          <w:numId w:val="7"/>
        </w:numPr>
        <w:rPr>
          <w:lang w:eastAsia="ja-JP"/>
        </w:rPr>
      </w:pPr>
      <w:r>
        <w:rPr>
          <w:lang w:eastAsia="ja-JP"/>
        </w:rPr>
        <w:t>Páginas</w:t>
      </w:r>
      <w:r w:rsidR="001C5D8D">
        <w:rPr>
          <w:lang w:eastAsia="ja-JP"/>
        </w:rPr>
        <w:t xml:space="preserve"> (</w:t>
      </w:r>
      <w:proofErr w:type="spellStart"/>
      <w:r w:rsidR="001C5D8D">
        <w:rPr>
          <w:lang w:eastAsia="ja-JP"/>
        </w:rPr>
        <w:t>Pages</w:t>
      </w:r>
      <w:proofErr w:type="spellEnd"/>
      <w:r w:rsidR="001C5D8D">
        <w:rPr>
          <w:lang w:eastAsia="ja-JP"/>
        </w:rPr>
        <w:t>)</w:t>
      </w:r>
    </w:p>
    <w:p w:rsidR="001C5D8D" w:rsidRDefault="00CF3B0A" w:rsidP="00CF3B0A">
      <w:pPr>
        <w:pStyle w:val="Prrafodelista"/>
        <w:ind w:left="720"/>
      </w:pPr>
      <w:r>
        <w:rPr>
          <w:lang w:eastAsia="ja-JP"/>
        </w:rPr>
        <w:t>Esta opción s</w:t>
      </w:r>
      <w:r w:rsidR="001C5D8D">
        <w:rPr>
          <w:lang w:eastAsia="ja-JP"/>
        </w:rPr>
        <w:t xml:space="preserve">irve para organizar </w:t>
      </w:r>
      <w:r>
        <w:rPr>
          <w:lang w:eastAsia="ja-JP"/>
        </w:rPr>
        <w:t xml:space="preserve">páginas. </w:t>
      </w:r>
      <w:r w:rsidR="001C5D8D">
        <w:t xml:space="preserve">Páginas, como segunda forma principal para agregar contenidos, sirven para la publicación de contenidos más estáticos. La mayoría de los contenidos del sitio web están </w:t>
      </w:r>
      <w:proofErr w:type="gramStart"/>
      <w:r w:rsidR="001C5D8D">
        <w:t>publicadas</w:t>
      </w:r>
      <w:proofErr w:type="gramEnd"/>
      <w:r w:rsidR="001C5D8D">
        <w:t xml:space="preserve"> en forma de página.</w:t>
      </w:r>
    </w:p>
    <w:p w:rsidR="00CF3B0A" w:rsidRDefault="001C5D8D" w:rsidP="00CF3B0A">
      <w:pPr>
        <w:pStyle w:val="Prrafodelista"/>
        <w:ind w:left="720"/>
        <w:rPr>
          <w:lang w:eastAsia="ja-JP"/>
        </w:rPr>
      </w:pPr>
      <w:r>
        <w:t xml:space="preserve"> </w:t>
      </w:r>
    </w:p>
    <w:p w:rsidR="001D27E5" w:rsidRDefault="001D27E5" w:rsidP="00AE68E5">
      <w:pPr>
        <w:pStyle w:val="Prrafodelista"/>
        <w:numPr>
          <w:ilvl w:val="0"/>
          <w:numId w:val="7"/>
        </w:numPr>
        <w:rPr>
          <w:lang w:eastAsia="ja-JP"/>
        </w:rPr>
      </w:pPr>
      <w:r>
        <w:rPr>
          <w:lang w:eastAsia="ja-JP"/>
        </w:rPr>
        <w:t>Comentarios</w:t>
      </w:r>
    </w:p>
    <w:p w:rsidR="001C5D8D" w:rsidRDefault="001C5D8D" w:rsidP="001C5D8D">
      <w:pPr>
        <w:pStyle w:val="Prrafodelista"/>
        <w:ind w:left="720"/>
        <w:rPr>
          <w:lang w:eastAsia="ja-JP"/>
        </w:rPr>
      </w:pPr>
      <w:r>
        <w:rPr>
          <w:lang w:eastAsia="ja-JP"/>
        </w:rPr>
        <w:t xml:space="preserve">Esta opción sirve para organizar los comentarios. Debido que no se permite que los usuarios comenten los contenidos del sitio web organizacional, se puede ignorar esta opción. </w:t>
      </w:r>
    </w:p>
    <w:p w:rsidR="001C5D8D" w:rsidRDefault="001C5D8D" w:rsidP="001C5D8D">
      <w:pPr>
        <w:pStyle w:val="Prrafodelista"/>
        <w:ind w:left="720"/>
        <w:rPr>
          <w:lang w:eastAsia="ja-JP"/>
        </w:rPr>
      </w:pPr>
    </w:p>
    <w:p w:rsidR="001D27E5" w:rsidRDefault="001D27E5" w:rsidP="00AE68E5">
      <w:pPr>
        <w:pStyle w:val="Prrafodelista"/>
        <w:numPr>
          <w:ilvl w:val="0"/>
          <w:numId w:val="7"/>
        </w:numPr>
        <w:rPr>
          <w:lang w:eastAsia="ja-JP"/>
        </w:rPr>
      </w:pPr>
      <w:proofErr w:type="spellStart"/>
      <w:r>
        <w:rPr>
          <w:lang w:eastAsia="ja-JP"/>
        </w:rPr>
        <w:t>FooGallery</w:t>
      </w:r>
      <w:proofErr w:type="spellEnd"/>
    </w:p>
    <w:p w:rsidR="001C5D8D" w:rsidRDefault="001C5D8D" w:rsidP="001C5D8D">
      <w:pPr>
        <w:pStyle w:val="Prrafodelista"/>
        <w:ind w:left="720"/>
        <w:rPr>
          <w:rStyle w:val="Referenciasutil"/>
          <w:bCs/>
          <w:smallCaps w:val="0"/>
          <w:lang w:eastAsia="en-US"/>
        </w:rPr>
      </w:pPr>
      <w:r>
        <w:rPr>
          <w:lang w:eastAsia="ja-JP"/>
        </w:rPr>
        <w:t>Esta opción sirve para organizar galerías de imágenes</w:t>
      </w:r>
      <w:r w:rsidR="00C474AD">
        <w:rPr>
          <w:lang w:eastAsia="ja-JP"/>
        </w:rPr>
        <w:t xml:space="preserve"> con </w:t>
      </w:r>
      <w:r>
        <w:rPr>
          <w:lang w:eastAsia="ja-JP"/>
        </w:rPr>
        <w:t xml:space="preserve">el </w:t>
      </w:r>
      <w:proofErr w:type="spellStart"/>
      <w:r>
        <w:rPr>
          <w:lang w:eastAsia="ja-JP"/>
        </w:rPr>
        <w:t>plugin</w:t>
      </w:r>
      <w:proofErr w:type="spellEnd"/>
      <w:r>
        <w:rPr>
          <w:lang w:eastAsia="ja-JP"/>
        </w:rPr>
        <w:t xml:space="preserve"> </w:t>
      </w:r>
      <w:proofErr w:type="spellStart"/>
      <w:r w:rsidRPr="00D43402">
        <w:rPr>
          <w:rStyle w:val="Referenciasutil"/>
          <w:bCs/>
          <w:smallCaps w:val="0"/>
          <w:lang w:eastAsia="en-US"/>
        </w:rPr>
        <w:t>Foo</w:t>
      </w:r>
      <w:proofErr w:type="spellEnd"/>
      <w:r w:rsidRPr="00D43402">
        <w:rPr>
          <w:rStyle w:val="Referenciasutil"/>
          <w:bCs/>
          <w:smallCaps w:val="0"/>
          <w:lang w:eastAsia="en-US"/>
        </w:rPr>
        <w:t xml:space="preserve"> </w:t>
      </w:r>
      <w:proofErr w:type="spellStart"/>
      <w:r w:rsidRPr="00D43402">
        <w:rPr>
          <w:rStyle w:val="Referenciasutil"/>
          <w:bCs/>
          <w:smallCaps w:val="0"/>
          <w:lang w:eastAsia="en-US"/>
        </w:rPr>
        <w:t>Gallery</w:t>
      </w:r>
      <w:proofErr w:type="spellEnd"/>
      <w:r>
        <w:rPr>
          <w:rStyle w:val="Referenciasutil"/>
          <w:bCs/>
          <w:smallCaps w:val="0"/>
          <w:lang w:eastAsia="en-US"/>
        </w:rPr>
        <w:t>.</w:t>
      </w:r>
    </w:p>
    <w:p w:rsidR="001C5D8D" w:rsidRDefault="001C5D8D" w:rsidP="001C5D8D">
      <w:pPr>
        <w:pStyle w:val="Prrafodelista"/>
        <w:ind w:left="720"/>
        <w:rPr>
          <w:lang w:eastAsia="ja-JP"/>
        </w:rPr>
      </w:pPr>
    </w:p>
    <w:p w:rsidR="001D27E5" w:rsidRDefault="001D27E5" w:rsidP="00AE68E5">
      <w:pPr>
        <w:pStyle w:val="Prrafodelista"/>
        <w:numPr>
          <w:ilvl w:val="0"/>
          <w:numId w:val="7"/>
        </w:numPr>
        <w:rPr>
          <w:lang w:eastAsia="ja-JP"/>
        </w:rPr>
      </w:pPr>
      <w:bookmarkStart w:id="32" w:name="_Ref454460384"/>
      <w:r>
        <w:rPr>
          <w:lang w:eastAsia="ja-JP"/>
        </w:rPr>
        <w:t xml:space="preserve">Logo </w:t>
      </w:r>
      <w:proofErr w:type="spellStart"/>
      <w:r>
        <w:rPr>
          <w:lang w:eastAsia="ja-JP"/>
        </w:rPr>
        <w:t>Carousel</w:t>
      </w:r>
      <w:bookmarkEnd w:id="32"/>
      <w:proofErr w:type="spellEnd"/>
    </w:p>
    <w:p w:rsidR="001C5D8D" w:rsidRDefault="001C5D8D" w:rsidP="001C5D8D">
      <w:pPr>
        <w:pStyle w:val="Prrafodelista"/>
        <w:ind w:left="720"/>
        <w:rPr>
          <w:lang w:eastAsia="ja-JP"/>
        </w:rPr>
      </w:pPr>
      <w:r>
        <w:rPr>
          <w:lang w:eastAsia="ja-JP"/>
        </w:rPr>
        <w:t>Esta opción sirve para organizar el slider con logos de las organizaciones aliadas de CINER que se muestra en la página inicial.</w:t>
      </w:r>
    </w:p>
    <w:p w:rsidR="001C5D8D" w:rsidRDefault="001C5D8D" w:rsidP="001C5D8D">
      <w:pPr>
        <w:pStyle w:val="Prrafodelista"/>
        <w:ind w:left="720"/>
        <w:rPr>
          <w:lang w:eastAsia="ja-JP"/>
        </w:rPr>
      </w:pPr>
      <w:r>
        <w:rPr>
          <w:lang w:eastAsia="ja-JP"/>
        </w:rPr>
        <w:t xml:space="preserve"> </w:t>
      </w:r>
    </w:p>
    <w:p w:rsidR="001D27E5" w:rsidRDefault="001D27E5" w:rsidP="00AE68E5">
      <w:pPr>
        <w:pStyle w:val="Prrafodelista"/>
        <w:numPr>
          <w:ilvl w:val="0"/>
          <w:numId w:val="7"/>
        </w:numPr>
        <w:rPr>
          <w:lang w:eastAsia="ja-JP"/>
        </w:rPr>
      </w:pPr>
      <w:r>
        <w:rPr>
          <w:lang w:eastAsia="ja-JP"/>
        </w:rPr>
        <w:t>Sugerencias</w:t>
      </w:r>
    </w:p>
    <w:p w:rsidR="00C474AD" w:rsidRDefault="00C474AD" w:rsidP="00C474AD">
      <w:pPr>
        <w:pStyle w:val="Prrafodelista"/>
        <w:ind w:left="720"/>
        <w:rPr>
          <w:lang w:eastAsia="ja-JP"/>
        </w:rPr>
      </w:pPr>
      <w:r>
        <w:rPr>
          <w:lang w:eastAsia="ja-JP"/>
        </w:rPr>
        <w:t xml:space="preserve">Esta opción sirve </w:t>
      </w:r>
      <w:r>
        <w:t xml:space="preserve">por tanto para solicitar sugerencias o calificaciones a los artículos. Debido que no se usa esta función en el sitio web, </w:t>
      </w:r>
      <w:r>
        <w:rPr>
          <w:lang w:eastAsia="ja-JP"/>
        </w:rPr>
        <w:t>se puede ignorar esta opción.</w:t>
      </w:r>
    </w:p>
    <w:p w:rsidR="001C5D8D" w:rsidRDefault="001C5D8D" w:rsidP="001C5D8D">
      <w:pPr>
        <w:pStyle w:val="Prrafodelista"/>
        <w:ind w:left="720"/>
        <w:rPr>
          <w:lang w:eastAsia="ja-JP"/>
        </w:rPr>
      </w:pPr>
    </w:p>
    <w:p w:rsidR="001D27E5" w:rsidRDefault="001D27E5" w:rsidP="00AE68E5">
      <w:pPr>
        <w:pStyle w:val="Prrafodelista"/>
        <w:numPr>
          <w:ilvl w:val="0"/>
          <w:numId w:val="7"/>
        </w:numPr>
        <w:rPr>
          <w:lang w:eastAsia="ja-JP"/>
        </w:rPr>
      </w:pPr>
      <w:r>
        <w:rPr>
          <w:lang w:eastAsia="ja-JP"/>
        </w:rPr>
        <w:t>Contacto</w:t>
      </w:r>
    </w:p>
    <w:p w:rsidR="00C474AD" w:rsidRPr="00C474AD" w:rsidRDefault="00C474AD" w:rsidP="00C474AD">
      <w:pPr>
        <w:pStyle w:val="Prrafodelista"/>
        <w:ind w:left="720"/>
        <w:rPr>
          <w:lang w:eastAsia="ja-JP"/>
        </w:rPr>
      </w:pPr>
      <w:r>
        <w:rPr>
          <w:lang w:eastAsia="ja-JP"/>
        </w:rPr>
        <w:t xml:space="preserve">Esta opción sirve para organizar los formularios de contacto con el </w:t>
      </w:r>
      <w:proofErr w:type="spellStart"/>
      <w:r>
        <w:rPr>
          <w:lang w:eastAsia="ja-JP"/>
        </w:rPr>
        <w:t>plugin</w:t>
      </w:r>
      <w:proofErr w:type="spellEnd"/>
      <w:r>
        <w:rPr>
          <w:lang w:eastAsia="ja-JP"/>
        </w:rPr>
        <w:t xml:space="preserve"> </w:t>
      </w:r>
      <w:proofErr w:type="spellStart"/>
      <w:r w:rsidRPr="00C474AD">
        <w:rPr>
          <w:rStyle w:val="Referenciasutil"/>
          <w:bCs/>
          <w:smallCaps w:val="0"/>
          <w:lang w:eastAsia="en-US"/>
        </w:rPr>
        <w:t>Contact</w:t>
      </w:r>
      <w:proofErr w:type="spellEnd"/>
      <w:r w:rsidRPr="00C474AD">
        <w:rPr>
          <w:rStyle w:val="Referenciasutil"/>
          <w:bCs/>
          <w:smallCaps w:val="0"/>
          <w:lang w:eastAsia="en-US"/>
        </w:rPr>
        <w:t xml:space="preserve"> </w:t>
      </w:r>
      <w:proofErr w:type="spellStart"/>
      <w:r w:rsidRPr="00C474AD">
        <w:rPr>
          <w:rStyle w:val="Referenciasutil"/>
          <w:bCs/>
          <w:smallCaps w:val="0"/>
          <w:lang w:eastAsia="en-US"/>
        </w:rPr>
        <w:t>Form</w:t>
      </w:r>
      <w:proofErr w:type="spellEnd"/>
      <w:r w:rsidRPr="00C474AD">
        <w:rPr>
          <w:rStyle w:val="Referenciasutil"/>
          <w:bCs/>
          <w:smallCaps w:val="0"/>
          <w:lang w:eastAsia="en-US"/>
        </w:rPr>
        <w:t xml:space="preserve"> 7</w:t>
      </w:r>
      <w:r>
        <w:rPr>
          <w:rStyle w:val="Referenciasutil"/>
          <w:bCs/>
          <w:smallCaps w:val="0"/>
          <w:lang w:eastAsia="en-US"/>
        </w:rPr>
        <w:t>.</w:t>
      </w:r>
    </w:p>
    <w:p w:rsidR="00C474AD" w:rsidRDefault="00C474AD" w:rsidP="00C474AD">
      <w:pPr>
        <w:pStyle w:val="Prrafodelista"/>
        <w:ind w:left="720"/>
        <w:rPr>
          <w:lang w:eastAsia="ja-JP"/>
        </w:rPr>
      </w:pPr>
    </w:p>
    <w:p w:rsidR="001D27E5" w:rsidRDefault="001D27E5" w:rsidP="00AE68E5">
      <w:pPr>
        <w:pStyle w:val="Prrafodelista"/>
        <w:numPr>
          <w:ilvl w:val="0"/>
          <w:numId w:val="7"/>
        </w:numPr>
        <w:rPr>
          <w:lang w:eastAsia="ja-JP"/>
        </w:rPr>
      </w:pPr>
      <w:proofErr w:type="spellStart"/>
      <w:r>
        <w:rPr>
          <w:lang w:eastAsia="ja-JP"/>
        </w:rPr>
        <w:t>TablePress</w:t>
      </w:r>
      <w:proofErr w:type="spellEnd"/>
    </w:p>
    <w:p w:rsidR="00C474AD" w:rsidRDefault="00C474AD" w:rsidP="00C474AD">
      <w:pPr>
        <w:pStyle w:val="Prrafodelista"/>
        <w:ind w:left="720"/>
        <w:rPr>
          <w:lang w:eastAsia="ja-JP"/>
        </w:rPr>
      </w:pPr>
      <w:r>
        <w:rPr>
          <w:lang w:eastAsia="ja-JP"/>
        </w:rPr>
        <w:t xml:space="preserve">Esta opción sirve para organizar tablas con el </w:t>
      </w:r>
      <w:proofErr w:type="spellStart"/>
      <w:r>
        <w:rPr>
          <w:lang w:eastAsia="ja-JP"/>
        </w:rPr>
        <w:t>plugin</w:t>
      </w:r>
      <w:proofErr w:type="spellEnd"/>
      <w:r>
        <w:rPr>
          <w:lang w:eastAsia="ja-JP"/>
        </w:rPr>
        <w:t xml:space="preserve"> </w:t>
      </w:r>
      <w:proofErr w:type="spellStart"/>
      <w:r w:rsidRPr="004E7088">
        <w:rPr>
          <w:rStyle w:val="Referenciasutil"/>
          <w:bCs/>
          <w:smallCaps w:val="0"/>
          <w:lang w:eastAsia="en-US"/>
        </w:rPr>
        <w:t>TablePress</w:t>
      </w:r>
      <w:proofErr w:type="spellEnd"/>
      <w:r>
        <w:rPr>
          <w:rStyle w:val="Referenciasutil"/>
          <w:bCs/>
          <w:smallCaps w:val="0"/>
          <w:lang w:eastAsia="en-US"/>
        </w:rPr>
        <w:t>.</w:t>
      </w:r>
    </w:p>
    <w:p w:rsidR="00C474AD" w:rsidRDefault="00C474AD" w:rsidP="00C474AD">
      <w:pPr>
        <w:pStyle w:val="Prrafodelista"/>
        <w:ind w:left="720"/>
        <w:rPr>
          <w:lang w:eastAsia="ja-JP"/>
        </w:rPr>
      </w:pPr>
    </w:p>
    <w:p w:rsidR="001D27E5" w:rsidRDefault="001D27E5" w:rsidP="00AE68E5">
      <w:pPr>
        <w:pStyle w:val="Prrafodelista"/>
        <w:numPr>
          <w:ilvl w:val="0"/>
          <w:numId w:val="7"/>
        </w:numPr>
        <w:rPr>
          <w:lang w:eastAsia="ja-JP"/>
        </w:rPr>
      </w:pPr>
      <w:r>
        <w:rPr>
          <w:lang w:eastAsia="ja-JP"/>
        </w:rPr>
        <w:t>Perfil</w:t>
      </w:r>
    </w:p>
    <w:p w:rsidR="00C474AD" w:rsidRDefault="00C474AD" w:rsidP="00C474AD">
      <w:pPr>
        <w:pStyle w:val="Prrafodelista"/>
        <w:ind w:left="720"/>
        <w:rPr>
          <w:lang w:eastAsia="ja-JP"/>
        </w:rPr>
      </w:pPr>
      <w:r>
        <w:rPr>
          <w:lang w:eastAsia="ja-JP"/>
        </w:rPr>
        <w:t>Esta opción sirve para editar las informaciones de la cuenta del usuario.</w:t>
      </w:r>
    </w:p>
    <w:p w:rsidR="00C474AD" w:rsidRDefault="00C474AD" w:rsidP="00C474AD">
      <w:pPr>
        <w:pStyle w:val="Prrafodelista"/>
        <w:ind w:left="720"/>
        <w:rPr>
          <w:lang w:eastAsia="ja-JP"/>
        </w:rPr>
      </w:pPr>
    </w:p>
    <w:p w:rsidR="001D27E5" w:rsidRDefault="001D27E5" w:rsidP="00AE68E5">
      <w:pPr>
        <w:pStyle w:val="Prrafodelista"/>
        <w:numPr>
          <w:ilvl w:val="0"/>
          <w:numId w:val="7"/>
        </w:numPr>
        <w:rPr>
          <w:lang w:eastAsia="ja-JP"/>
        </w:rPr>
      </w:pPr>
      <w:r>
        <w:rPr>
          <w:lang w:eastAsia="ja-JP"/>
        </w:rPr>
        <w:t>Herramientas</w:t>
      </w:r>
    </w:p>
    <w:p w:rsidR="005E01B4" w:rsidRDefault="00C474AD" w:rsidP="005E01B4">
      <w:pPr>
        <w:pStyle w:val="Prrafodelista"/>
        <w:ind w:left="720"/>
        <w:rPr>
          <w:lang w:eastAsia="ja-JP"/>
        </w:rPr>
      </w:pPr>
      <w:r>
        <w:rPr>
          <w:lang w:eastAsia="ja-JP"/>
        </w:rPr>
        <w:t>Esta opci</w:t>
      </w:r>
      <w:r w:rsidR="005E01B4">
        <w:rPr>
          <w:lang w:eastAsia="ja-JP"/>
        </w:rPr>
        <w:t>ón brinda el acceso a</w:t>
      </w:r>
      <w:r>
        <w:rPr>
          <w:lang w:eastAsia="ja-JP"/>
        </w:rPr>
        <w:t xml:space="preserve"> </w:t>
      </w:r>
      <w:r>
        <w:t>"Public</w:t>
      </w:r>
      <w:r w:rsidR="005E01B4">
        <w:t>a esto", que es una herramienta que le permite</w:t>
      </w:r>
      <w:r>
        <w:t xml:space="preserve"> capturar trozos de la web y crear nuevas entradas con facilidad.</w:t>
      </w:r>
      <w:r w:rsidR="005E01B4">
        <w:t xml:space="preserve"> Debido que no se usa esta función en el sitio web, </w:t>
      </w:r>
      <w:r w:rsidR="005E01B4">
        <w:rPr>
          <w:lang w:eastAsia="ja-JP"/>
        </w:rPr>
        <w:t>se puede ignorar esta opción.</w:t>
      </w:r>
    </w:p>
    <w:p w:rsidR="00C474AD" w:rsidRDefault="00C474AD" w:rsidP="005E01B4">
      <w:pPr>
        <w:rPr>
          <w:lang w:eastAsia="ja-JP"/>
        </w:rPr>
      </w:pPr>
    </w:p>
    <w:p w:rsidR="001D27E5" w:rsidRPr="001D16F5" w:rsidRDefault="001D27E5" w:rsidP="00AE68E5">
      <w:pPr>
        <w:pStyle w:val="Prrafodelista"/>
        <w:numPr>
          <w:ilvl w:val="0"/>
          <w:numId w:val="7"/>
        </w:numPr>
        <w:rPr>
          <w:lang w:eastAsia="ja-JP"/>
        </w:rPr>
      </w:pPr>
      <w:r>
        <w:rPr>
          <w:lang w:eastAsia="ja-JP"/>
        </w:rPr>
        <w:t xml:space="preserve">Cerrar menú    </w:t>
      </w:r>
    </w:p>
    <w:p w:rsidR="001D27E5" w:rsidRDefault="005E01B4" w:rsidP="001D27E5">
      <w:pPr>
        <w:pStyle w:val="Prrafodelista"/>
        <w:ind w:left="720"/>
        <w:rPr>
          <w:lang w:eastAsia="ja-JP"/>
        </w:rPr>
      </w:pPr>
      <w:r>
        <w:rPr>
          <w:lang w:eastAsia="ja-JP"/>
        </w:rPr>
        <w:t>Esta opción permite cerrar el menú lateral del escritorio de administración.</w:t>
      </w:r>
    </w:p>
    <w:p w:rsidR="001D27E5" w:rsidRDefault="001D27E5" w:rsidP="001D27E5"/>
    <w:p w:rsidR="00AC2D0C" w:rsidRPr="001D27E5" w:rsidRDefault="00AC2D0C" w:rsidP="001D27E5"/>
    <w:p w:rsidR="00AC2D0C" w:rsidRDefault="004D7FE4" w:rsidP="00961ACA">
      <w:pPr>
        <w:pStyle w:val="Ttulo21"/>
      </w:pPr>
      <w:bookmarkStart w:id="33" w:name="_Toc454461292"/>
      <w:proofErr w:type="spellStart"/>
      <w:r>
        <w:t>Edición</w:t>
      </w:r>
      <w:proofErr w:type="spellEnd"/>
      <w:r>
        <w:t xml:space="preserve"> de </w:t>
      </w:r>
      <w:proofErr w:type="spellStart"/>
      <w:r>
        <w:t>páginas</w:t>
      </w:r>
      <w:bookmarkEnd w:id="33"/>
      <w:proofErr w:type="spellEnd"/>
    </w:p>
    <w:p w:rsidR="00561EDD" w:rsidRDefault="00AC2D0C" w:rsidP="00F71D91">
      <w:pPr>
        <w:rPr>
          <w:lang w:eastAsia="ja-JP"/>
        </w:rPr>
      </w:pPr>
      <w:r>
        <w:rPr>
          <w:lang w:eastAsia="ja-JP"/>
        </w:rPr>
        <w:t>Como mencionado antes</w:t>
      </w:r>
      <w:r w:rsidR="005A7F20">
        <w:rPr>
          <w:lang w:eastAsia="ja-JP"/>
        </w:rPr>
        <w:t xml:space="preserve">, </w:t>
      </w:r>
      <w:r>
        <w:rPr>
          <w:lang w:eastAsia="ja-JP"/>
        </w:rPr>
        <w:t>todas las secci</w:t>
      </w:r>
      <w:r w:rsidR="005A7F20">
        <w:rPr>
          <w:lang w:eastAsia="ja-JP"/>
        </w:rPr>
        <w:t xml:space="preserve">ones principales </w:t>
      </w:r>
      <w:r>
        <w:rPr>
          <w:lang w:eastAsia="ja-JP"/>
        </w:rPr>
        <w:t>en el sitio web organizacional</w:t>
      </w:r>
      <w:r w:rsidR="005A7F20">
        <w:rPr>
          <w:lang w:eastAsia="ja-JP"/>
        </w:rPr>
        <w:t xml:space="preserve">, salvo de las entradas de la sección “Artículos”, </w:t>
      </w:r>
      <w:r>
        <w:rPr>
          <w:lang w:eastAsia="ja-JP"/>
        </w:rPr>
        <w:t xml:space="preserve"> son del tipo “página”.</w:t>
      </w:r>
      <w:r w:rsidR="004D7FE4">
        <w:rPr>
          <w:lang w:eastAsia="ja-JP"/>
        </w:rPr>
        <w:t xml:space="preserve"> Los</w:t>
      </w:r>
      <w:r w:rsidR="007D0A68">
        <w:rPr>
          <w:lang w:eastAsia="ja-JP"/>
        </w:rPr>
        <w:t xml:space="preserve"> contenidos de todas las páginas son accesibles a través de la opción “Páginas” en </w:t>
      </w:r>
      <w:r w:rsidR="00561EDD">
        <w:rPr>
          <w:lang w:eastAsia="ja-JP"/>
        </w:rPr>
        <w:t>el menú lateral de</w:t>
      </w:r>
      <w:r w:rsidR="001D16F5">
        <w:rPr>
          <w:lang w:eastAsia="ja-JP"/>
        </w:rPr>
        <w:t>l</w:t>
      </w:r>
      <w:r w:rsidR="00561EDD">
        <w:rPr>
          <w:lang w:eastAsia="ja-JP"/>
        </w:rPr>
        <w:t xml:space="preserve"> escritorio de administración</w:t>
      </w:r>
      <w:r w:rsidR="005A7F20">
        <w:rPr>
          <w:lang w:eastAsia="ja-JP"/>
        </w:rPr>
        <w:t xml:space="preserve"> (véase </w:t>
      </w:r>
      <w:r w:rsidR="005A7F20">
        <w:rPr>
          <w:lang w:eastAsia="ja-JP"/>
        </w:rPr>
        <w:fldChar w:fldCharType="begin"/>
      </w:r>
      <w:r w:rsidR="005A7F20">
        <w:rPr>
          <w:lang w:eastAsia="ja-JP"/>
        </w:rPr>
        <w:instrText xml:space="preserve"> REF _Ref453099704 \h </w:instrText>
      </w:r>
      <w:r w:rsidR="005A7F20">
        <w:rPr>
          <w:lang w:eastAsia="ja-JP"/>
        </w:rPr>
      </w:r>
      <w:r w:rsidR="005A7F20">
        <w:rPr>
          <w:lang w:eastAsia="ja-JP"/>
        </w:rPr>
        <w:fldChar w:fldCharType="separate"/>
      </w:r>
      <w:r w:rsidR="00F9396D">
        <w:t xml:space="preserve">imagen </w:t>
      </w:r>
      <w:r w:rsidR="00F9396D">
        <w:rPr>
          <w:noProof/>
        </w:rPr>
        <w:t>8</w:t>
      </w:r>
      <w:r w:rsidR="005A7F20">
        <w:rPr>
          <w:lang w:eastAsia="ja-JP"/>
        </w:rPr>
        <w:fldChar w:fldCharType="end"/>
      </w:r>
      <w:r w:rsidR="005A7F20">
        <w:rPr>
          <w:lang w:eastAsia="ja-JP"/>
        </w:rPr>
        <w:t>)</w:t>
      </w:r>
      <w:r w:rsidR="00561EDD">
        <w:rPr>
          <w:lang w:eastAsia="ja-JP"/>
        </w:rPr>
        <w:t>.</w:t>
      </w:r>
      <w:r w:rsidR="004D7FE4">
        <w:rPr>
          <w:lang w:eastAsia="ja-JP"/>
        </w:rPr>
        <w:t xml:space="preserve"> A continuación, se explicará cómo editar los contenidos en todas las secciones principales del sitio web con el rol “editor”.</w:t>
      </w:r>
    </w:p>
    <w:p w:rsidR="00561EDD" w:rsidRDefault="00561EDD" w:rsidP="00561EDD">
      <w:pPr>
        <w:keepNext/>
        <w:jc w:val="center"/>
      </w:pPr>
      <w:r>
        <w:rPr>
          <w:noProof/>
          <w:lang w:eastAsia="es-BO"/>
        </w:rPr>
        <w:drawing>
          <wp:inline distT="0" distB="0" distL="0" distR="0" wp14:anchorId="3C1D3912" wp14:editId="01732EF6">
            <wp:extent cx="5943600" cy="16129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P_CINER_pages_menu.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rsidR="00D3078E" w:rsidRDefault="00561EDD" w:rsidP="00561EDD">
      <w:pPr>
        <w:pStyle w:val="Epgrafe"/>
        <w:jc w:val="center"/>
        <w:rPr>
          <w:lang w:eastAsia="ja-JP"/>
        </w:rPr>
      </w:pPr>
      <w:bookmarkStart w:id="34" w:name="_Ref453099704"/>
      <w:r>
        <w:t xml:space="preserve">Imagen </w:t>
      </w:r>
      <w:r>
        <w:fldChar w:fldCharType="begin"/>
      </w:r>
      <w:r>
        <w:instrText xml:space="preserve"> SEQ Imagen \* ARABIC </w:instrText>
      </w:r>
      <w:r>
        <w:fldChar w:fldCharType="separate"/>
      </w:r>
      <w:r w:rsidR="00587B47">
        <w:rPr>
          <w:noProof/>
        </w:rPr>
        <w:t>8</w:t>
      </w:r>
      <w:r>
        <w:fldChar w:fldCharType="end"/>
      </w:r>
      <w:bookmarkEnd w:id="34"/>
      <w:r>
        <w:t>: Opción "Páginas" en el menú del escritorio de administración</w:t>
      </w:r>
    </w:p>
    <w:p w:rsidR="007D0A68" w:rsidRPr="00791451" w:rsidRDefault="007D0A68" w:rsidP="0068210F">
      <w:pPr>
        <w:pStyle w:val="Ttulo4"/>
        <w:rPr>
          <w:lang w:eastAsia="ja-JP"/>
        </w:rPr>
      </w:pPr>
    </w:p>
    <w:p w:rsidR="00F71D91" w:rsidRDefault="004D7FE4" w:rsidP="0068210F">
      <w:pPr>
        <w:pStyle w:val="Ttulo4"/>
        <w:rPr>
          <w:lang w:eastAsia="ja-JP"/>
        </w:rPr>
      </w:pPr>
      <w:r>
        <w:rPr>
          <w:lang w:eastAsia="ja-JP"/>
        </w:rPr>
        <w:t>Edición de contenidos de la</w:t>
      </w:r>
      <w:r w:rsidR="00F71D91" w:rsidRPr="00F71D91">
        <w:rPr>
          <w:lang w:eastAsia="ja-JP"/>
        </w:rPr>
        <w:t xml:space="preserve"> página “Inicio”</w:t>
      </w:r>
    </w:p>
    <w:p w:rsidR="002172FE" w:rsidRDefault="00B71584" w:rsidP="006B2423">
      <w:pPr>
        <w:rPr>
          <w:lang w:eastAsia="ja-JP"/>
        </w:rPr>
      </w:pPr>
      <w:r>
        <w:rPr>
          <w:lang w:eastAsia="ja-JP"/>
        </w:rPr>
        <w:t xml:space="preserve">En la página “Inicio” un usuario con el </w:t>
      </w:r>
      <w:r w:rsidR="002172FE">
        <w:rPr>
          <w:lang w:eastAsia="ja-JP"/>
        </w:rPr>
        <w:t xml:space="preserve">rol </w:t>
      </w:r>
      <w:r>
        <w:rPr>
          <w:lang w:eastAsia="ja-JP"/>
        </w:rPr>
        <w:t xml:space="preserve">“editor” </w:t>
      </w:r>
      <w:r w:rsidR="002172FE">
        <w:rPr>
          <w:lang w:eastAsia="ja-JP"/>
        </w:rPr>
        <w:t>no puede cambiar la estructura o</w:t>
      </w:r>
      <w:r w:rsidR="00300669">
        <w:rPr>
          <w:lang w:eastAsia="ja-JP"/>
        </w:rPr>
        <w:t xml:space="preserve"> el</w:t>
      </w:r>
      <w:r w:rsidR="002172FE">
        <w:rPr>
          <w:lang w:eastAsia="ja-JP"/>
        </w:rPr>
        <w:t xml:space="preserve"> orden de los elementos que se muestran. Para ello se necesita un usuario con </w:t>
      </w:r>
      <w:r w:rsidR="00300669">
        <w:rPr>
          <w:lang w:eastAsia="ja-JP"/>
        </w:rPr>
        <w:t>los permisos del rol “administrador”</w:t>
      </w:r>
      <w:r w:rsidR="002172FE">
        <w:rPr>
          <w:lang w:eastAsia="ja-JP"/>
        </w:rPr>
        <w:t xml:space="preserve">. </w:t>
      </w:r>
    </w:p>
    <w:p w:rsidR="00B71584" w:rsidRDefault="002172FE" w:rsidP="006B2423">
      <w:pPr>
        <w:rPr>
          <w:lang w:eastAsia="ja-JP"/>
        </w:rPr>
      </w:pPr>
      <w:r>
        <w:rPr>
          <w:lang w:eastAsia="ja-JP"/>
        </w:rPr>
        <w:t xml:space="preserve">Un usuario con rol “editor” en la página “Inicio” </w:t>
      </w:r>
      <w:r w:rsidR="00B71584">
        <w:rPr>
          <w:lang w:eastAsia="ja-JP"/>
        </w:rPr>
        <w:t>solo puede cambiar los siguientes contenidos:</w:t>
      </w:r>
    </w:p>
    <w:p w:rsidR="002172FE" w:rsidRPr="001E07EE" w:rsidRDefault="002172FE" w:rsidP="00AE68E5">
      <w:pPr>
        <w:pStyle w:val="Prrafodelista"/>
        <w:numPr>
          <w:ilvl w:val="0"/>
          <w:numId w:val="10"/>
        </w:numPr>
        <w:rPr>
          <w:lang w:eastAsia="ja-JP"/>
        </w:rPr>
      </w:pPr>
      <w:r w:rsidRPr="001E07EE">
        <w:rPr>
          <w:lang w:eastAsia="ja-JP"/>
        </w:rPr>
        <w:t xml:space="preserve">Modificar los contenidos de los artículos enlazados en la página inicial. Los enlaces para que artículos o páginas se presentan en el slider solo puede </w:t>
      </w:r>
      <w:r w:rsidR="00300669" w:rsidRPr="001E07EE">
        <w:rPr>
          <w:lang w:eastAsia="ja-JP"/>
        </w:rPr>
        <w:t>modificar, es decir añadir o eliminar,</w:t>
      </w:r>
      <w:r w:rsidRPr="001E07EE">
        <w:rPr>
          <w:lang w:eastAsia="ja-JP"/>
        </w:rPr>
        <w:t xml:space="preserve"> un usuario con rol “administrador”.</w:t>
      </w:r>
    </w:p>
    <w:p w:rsidR="00300669" w:rsidRPr="001E07EE" w:rsidRDefault="00300669" w:rsidP="00AE68E5">
      <w:pPr>
        <w:pStyle w:val="Prrafodelista"/>
        <w:numPr>
          <w:ilvl w:val="0"/>
          <w:numId w:val="10"/>
        </w:numPr>
        <w:rPr>
          <w:lang w:eastAsia="ja-JP"/>
        </w:rPr>
      </w:pPr>
      <w:r w:rsidRPr="001E07EE">
        <w:rPr>
          <w:lang w:eastAsia="ja-JP"/>
        </w:rPr>
        <w:t xml:space="preserve">Modificar los contenidos de las páginas “Biblioteca Digital”,  “Respuestas Prácticas” y “Convocatoria para Estudiantes”. </w:t>
      </w:r>
      <w:r w:rsidR="001037D5" w:rsidRPr="001E07EE">
        <w:rPr>
          <w:lang w:eastAsia="ja-JP"/>
        </w:rPr>
        <w:t xml:space="preserve">Para modificar los contenidos de las páginas se necesita acceder la opción “Páginas” en el menú del escritorio de administración. </w:t>
      </w:r>
      <w:r w:rsidRPr="001E07EE">
        <w:rPr>
          <w:lang w:eastAsia="ja-JP"/>
        </w:rPr>
        <w:t>El orden en que aparecen las páginas en la página principal solo puede ser cambiado por un usuario con rol “administrador”.</w:t>
      </w:r>
    </w:p>
    <w:p w:rsidR="002172FE" w:rsidRPr="001E07EE" w:rsidRDefault="00300669" w:rsidP="00AE68E5">
      <w:pPr>
        <w:pStyle w:val="Prrafodelista"/>
        <w:numPr>
          <w:ilvl w:val="0"/>
          <w:numId w:val="10"/>
        </w:numPr>
        <w:rPr>
          <w:lang w:eastAsia="ja-JP"/>
        </w:rPr>
      </w:pPr>
      <w:r w:rsidRPr="001E07EE">
        <w:rPr>
          <w:lang w:eastAsia="ja-JP"/>
        </w:rPr>
        <w:t>Añadir nuevas noticias, modificar los contenidos de noticias ya publicadas o eliminarlas</w:t>
      </w:r>
      <w:r w:rsidR="003B7A20" w:rsidRPr="001E07EE">
        <w:rPr>
          <w:lang w:eastAsia="ja-JP"/>
        </w:rPr>
        <w:t xml:space="preserve"> (véase sección </w:t>
      </w:r>
      <w:r w:rsidR="003B7A20" w:rsidRPr="001E07EE">
        <w:rPr>
          <w:lang w:eastAsia="ja-JP"/>
        </w:rPr>
        <w:fldChar w:fldCharType="begin"/>
      </w:r>
      <w:r w:rsidR="003B7A20" w:rsidRPr="001E07EE">
        <w:rPr>
          <w:lang w:eastAsia="ja-JP"/>
        </w:rPr>
        <w:instrText xml:space="preserve"> REF _Ref454460345 \r \h </w:instrText>
      </w:r>
      <w:r w:rsidR="001E07EE" w:rsidRPr="001E07EE">
        <w:rPr>
          <w:lang w:eastAsia="ja-JP"/>
        </w:rPr>
        <w:instrText xml:space="preserve"> \* MERGEFORMAT </w:instrText>
      </w:r>
      <w:r w:rsidR="003B7A20" w:rsidRPr="001E07EE">
        <w:rPr>
          <w:lang w:eastAsia="ja-JP"/>
        </w:rPr>
      </w:r>
      <w:r w:rsidR="003B7A20" w:rsidRPr="001E07EE">
        <w:rPr>
          <w:lang w:eastAsia="ja-JP"/>
        </w:rPr>
        <w:fldChar w:fldCharType="separate"/>
      </w:r>
      <w:r w:rsidR="003B7A20" w:rsidRPr="001E07EE">
        <w:rPr>
          <w:lang w:eastAsia="ja-JP"/>
        </w:rPr>
        <w:t>7.4</w:t>
      </w:r>
      <w:r w:rsidR="003B7A20" w:rsidRPr="001E07EE">
        <w:rPr>
          <w:lang w:eastAsia="ja-JP"/>
        </w:rPr>
        <w:fldChar w:fldCharType="end"/>
      </w:r>
      <w:r w:rsidR="003B7A20" w:rsidRPr="001E07EE">
        <w:rPr>
          <w:lang w:eastAsia="ja-JP"/>
        </w:rPr>
        <w:t>)</w:t>
      </w:r>
      <w:r w:rsidRPr="001E07EE">
        <w:rPr>
          <w:lang w:eastAsia="ja-JP"/>
        </w:rPr>
        <w:t xml:space="preserve">. </w:t>
      </w:r>
      <w:r w:rsidR="001037D5" w:rsidRPr="001E07EE">
        <w:rPr>
          <w:lang w:eastAsia="ja-JP"/>
        </w:rPr>
        <w:t>La forma de presentación de las noticias solo puede ser cambiada por un usuario con rol “administrador”.</w:t>
      </w:r>
    </w:p>
    <w:p w:rsidR="001037D5" w:rsidRDefault="001037D5" w:rsidP="00AE68E5">
      <w:pPr>
        <w:pStyle w:val="Prrafodelista"/>
        <w:numPr>
          <w:ilvl w:val="0"/>
          <w:numId w:val="10"/>
        </w:numPr>
        <w:rPr>
          <w:lang w:eastAsia="ja-JP"/>
        </w:rPr>
      </w:pPr>
      <w:r>
        <w:rPr>
          <w:lang w:eastAsia="ja-JP"/>
        </w:rPr>
        <w:t>Añadir nuevos logos, modificar logos ya publicados y eliminar logos</w:t>
      </w:r>
      <w:r w:rsidR="003B7A20">
        <w:rPr>
          <w:lang w:eastAsia="ja-JP"/>
        </w:rPr>
        <w:t xml:space="preserve"> (véase sección </w:t>
      </w:r>
      <w:r w:rsidR="003B7A20">
        <w:rPr>
          <w:lang w:eastAsia="ja-JP"/>
        </w:rPr>
        <w:fldChar w:fldCharType="begin"/>
      </w:r>
      <w:r w:rsidR="003B7A20">
        <w:rPr>
          <w:lang w:eastAsia="ja-JP"/>
        </w:rPr>
        <w:instrText xml:space="preserve"> REF _Ref454460391 \r \h </w:instrText>
      </w:r>
      <w:r w:rsidR="001E07EE">
        <w:rPr>
          <w:lang w:eastAsia="ja-JP"/>
        </w:rPr>
        <w:instrText xml:space="preserve"> \* MERGEFORMAT </w:instrText>
      </w:r>
      <w:r w:rsidR="003B7A20">
        <w:rPr>
          <w:lang w:eastAsia="ja-JP"/>
        </w:rPr>
      </w:r>
      <w:r w:rsidR="003B7A20">
        <w:rPr>
          <w:lang w:eastAsia="ja-JP"/>
        </w:rPr>
        <w:fldChar w:fldCharType="separate"/>
      </w:r>
      <w:r w:rsidR="003B7A20">
        <w:rPr>
          <w:lang w:eastAsia="ja-JP"/>
        </w:rPr>
        <w:t>7.7</w:t>
      </w:r>
      <w:r w:rsidR="003B7A20">
        <w:rPr>
          <w:lang w:eastAsia="ja-JP"/>
        </w:rPr>
        <w:fldChar w:fldCharType="end"/>
      </w:r>
      <w:r w:rsidR="003B7A20">
        <w:rPr>
          <w:lang w:eastAsia="ja-JP"/>
        </w:rPr>
        <w:t>)</w:t>
      </w:r>
      <w:r>
        <w:rPr>
          <w:lang w:eastAsia="ja-JP"/>
        </w:rPr>
        <w:t>.</w:t>
      </w:r>
    </w:p>
    <w:p w:rsidR="00F9396D" w:rsidRDefault="001037D5" w:rsidP="00AE68E5">
      <w:pPr>
        <w:pStyle w:val="Prrafodelista"/>
        <w:numPr>
          <w:ilvl w:val="0"/>
          <w:numId w:val="10"/>
        </w:numPr>
        <w:rPr>
          <w:lang w:eastAsia="ja-JP"/>
        </w:rPr>
      </w:pPr>
      <w:r>
        <w:rPr>
          <w:lang w:eastAsia="ja-JP"/>
        </w:rPr>
        <w:t xml:space="preserve">Modificar los contenidos </w:t>
      </w:r>
      <w:r w:rsidR="003B7A20">
        <w:rPr>
          <w:lang w:eastAsia="ja-JP"/>
        </w:rPr>
        <w:t xml:space="preserve">de la página “Fuente de imágenes”. Modificaciones </w:t>
      </w:r>
      <w:r w:rsidR="00F9396D">
        <w:rPr>
          <w:lang w:eastAsia="ja-JP"/>
        </w:rPr>
        <w:t>en el pie de página/</w:t>
      </w:r>
      <w:proofErr w:type="spellStart"/>
      <w:r w:rsidR="00F9396D">
        <w:rPr>
          <w:lang w:eastAsia="ja-JP"/>
        </w:rPr>
        <w:t>footer</w:t>
      </w:r>
      <w:proofErr w:type="spellEnd"/>
      <w:r w:rsidR="00F9396D">
        <w:rPr>
          <w:lang w:eastAsia="ja-JP"/>
        </w:rPr>
        <w:t xml:space="preserve"> solo un usuario con rol “administrador” puede llevar a cabo.</w:t>
      </w:r>
    </w:p>
    <w:p w:rsidR="00F9396D" w:rsidRDefault="00F9396D" w:rsidP="00F9396D">
      <w:pPr>
        <w:rPr>
          <w:lang w:eastAsia="ja-JP"/>
        </w:rPr>
      </w:pPr>
    </w:p>
    <w:p w:rsidR="00F9396D" w:rsidRDefault="00F9396D" w:rsidP="00F9396D">
      <w:pPr>
        <w:rPr>
          <w:lang w:eastAsia="ja-JP"/>
        </w:rPr>
      </w:pPr>
      <w:r>
        <w:rPr>
          <w:lang w:eastAsia="ja-JP"/>
        </w:rPr>
        <w:t xml:space="preserve">La siguiente imagen muestra la apariencia de la página inicial en fecha de escribir este manual. </w:t>
      </w:r>
    </w:p>
    <w:p w:rsidR="00F9396D" w:rsidRDefault="00F9396D" w:rsidP="00F9396D">
      <w:pPr>
        <w:keepNext/>
        <w:jc w:val="center"/>
      </w:pPr>
      <w:r>
        <w:rPr>
          <w:noProof/>
          <w:lang w:eastAsia="es-BO"/>
        </w:rPr>
        <w:drawing>
          <wp:inline distT="0" distB="0" distL="0" distR="0" wp14:anchorId="76F385EE" wp14:editId="539F82AE">
            <wp:extent cx="3240000" cy="7250400"/>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NER-WP_START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40000" cy="7250400"/>
                    </a:xfrm>
                    <a:prstGeom prst="rect">
                      <a:avLst/>
                    </a:prstGeom>
                  </pic:spPr>
                </pic:pic>
              </a:graphicData>
            </a:graphic>
          </wp:inline>
        </w:drawing>
      </w:r>
    </w:p>
    <w:p w:rsidR="001037D5" w:rsidRPr="001037D5" w:rsidRDefault="00F9396D" w:rsidP="00F9396D">
      <w:pPr>
        <w:pStyle w:val="Epgrafe"/>
        <w:jc w:val="center"/>
        <w:rPr>
          <w:lang w:eastAsia="ja-JP"/>
        </w:rPr>
      </w:pPr>
      <w:r>
        <w:t xml:space="preserve">Imagen </w:t>
      </w:r>
      <w:r>
        <w:fldChar w:fldCharType="begin"/>
      </w:r>
      <w:r>
        <w:instrText xml:space="preserve"> SEQ Imagen \* ARABIC </w:instrText>
      </w:r>
      <w:r>
        <w:fldChar w:fldCharType="separate"/>
      </w:r>
      <w:r w:rsidR="00587B47">
        <w:rPr>
          <w:noProof/>
        </w:rPr>
        <w:t>9</w:t>
      </w:r>
      <w:r>
        <w:fldChar w:fldCharType="end"/>
      </w:r>
      <w:r>
        <w:t>: Página “Inicio” con los elementos que puede modificar un usuario con rol "editor"</w:t>
      </w:r>
    </w:p>
    <w:p w:rsidR="006B2423" w:rsidRDefault="00B71584" w:rsidP="006B2423">
      <w:pPr>
        <w:rPr>
          <w:lang w:eastAsia="ja-JP"/>
        </w:rPr>
      </w:pPr>
      <w:r>
        <w:rPr>
          <w:lang w:eastAsia="ja-JP"/>
        </w:rPr>
        <w:t xml:space="preserve"> </w:t>
      </w:r>
    </w:p>
    <w:p w:rsidR="006B2423" w:rsidRPr="004D7FE4" w:rsidRDefault="006B2423" w:rsidP="0068210F">
      <w:pPr>
        <w:pStyle w:val="Ttulo4"/>
        <w:rPr>
          <w:lang w:eastAsia="ja-JP"/>
        </w:rPr>
      </w:pPr>
    </w:p>
    <w:p w:rsidR="00F71D91" w:rsidRPr="004D7FE4" w:rsidRDefault="004D7FE4" w:rsidP="0068210F">
      <w:pPr>
        <w:pStyle w:val="Ttulo4"/>
        <w:rPr>
          <w:lang w:eastAsia="ja-JP"/>
        </w:rPr>
      </w:pPr>
      <w:r>
        <w:rPr>
          <w:lang w:eastAsia="ja-JP"/>
        </w:rPr>
        <w:t xml:space="preserve">Edición </w:t>
      </w:r>
      <w:r w:rsidR="00F71D91" w:rsidRPr="004D7FE4">
        <w:rPr>
          <w:lang w:eastAsia="ja-JP"/>
        </w:rPr>
        <w:t xml:space="preserve">de </w:t>
      </w:r>
      <w:r>
        <w:rPr>
          <w:lang w:eastAsia="ja-JP"/>
        </w:rPr>
        <w:t xml:space="preserve">contenidos de </w:t>
      </w:r>
      <w:r w:rsidR="00F71D91" w:rsidRPr="004D7FE4">
        <w:rPr>
          <w:lang w:eastAsia="ja-JP"/>
        </w:rPr>
        <w:t>la página “Quiénes somos”</w:t>
      </w:r>
    </w:p>
    <w:p w:rsidR="009C189F" w:rsidRDefault="00561EDD" w:rsidP="00D3078E">
      <w:pPr>
        <w:rPr>
          <w:lang w:eastAsia="ja-JP"/>
        </w:rPr>
      </w:pPr>
      <w:r>
        <w:rPr>
          <w:lang w:eastAsia="ja-JP"/>
        </w:rPr>
        <w:t>“Quiénes somos” es una página convencional con texto, enlaces e imágenes</w:t>
      </w:r>
      <w:r w:rsidR="003776F6">
        <w:rPr>
          <w:lang w:eastAsia="ja-JP"/>
        </w:rPr>
        <w:t xml:space="preserve"> y sin subpáginas</w:t>
      </w:r>
      <w:r>
        <w:rPr>
          <w:lang w:eastAsia="ja-JP"/>
        </w:rPr>
        <w:t xml:space="preserve">. </w:t>
      </w:r>
      <w:r w:rsidR="00B502DB">
        <w:rPr>
          <w:lang w:eastAsia="ja-JP"/>
        </w:rPr>
        <w:t>La p</w:t>
      </w:r>
      <w:r w:rsidR="003776F6">
        <w:rPr>
          <w:lang w:eastAsia="ja-JP"/>
        </w:rPr>
        <w:t>articularidad de esta</w:t>
      </w:r>
      <w:r w:rsidR="009C189F">
        <w:rPr>
          <w:lang w:eastAsia="ja-JP"/>
        </w:rPr>
        <w:t xml:space="preserve"> página</w:t>
      </w:r>
      <w:r w:rsidR="00B502DB">
        <w:rPr>
          <w:lang w:eastAsia="ja-JP"/>
        </w:rPr>
        <w:t xml:space="preserve"> </w:t>
      </w:r>
      <w:r w:rsidR="009C189F">
        <w:rPr>
          <w:lang w:eastAsia="ja-JP"/>
        </w:rPr>
        <w:t>son las</w:t>
      </w:r>
      <w:r w:rsidR="00D3078E">
        <w:rPr>
          <w:lang w:eastAsia="ja-JP"/>
        </w:rPr>
        <w:t xml:space="preserve"> imágenes</w:t>
      </w:r>
      <w:r w:rsidR="009C189F">
        <w:rPr>
          <w:lang w:eastAsia="ja-JP"/>
        </w:rPr>
        <w:t xml:space="preserve"> redondas de los socios fun</w:t>
      </w:r>
      <w:r w:rsidR="00D3078E">
        <w:rPr>
          <w:lang w:eastAsia="ja-JP"/>
        </w:rPr>
        <w:t>dadores de CINER</w:t>
      </w:r>
      <w:r w:rsidR="007D0A68">
        <w:rPr>
          <w:lang w:eastAsia="ja-JP"/>
        </w:rPr>
        <w:t xml:space="preserve"> (véase </w:t>
      </w:r>
      <w:r w:rsidR="007D0A68">
        <w:rPr>
          <w:lang w:eastAsia="ja-JP"/>
        </w:rPr>
        <w:fldChar w:fldCharType="begin"/>
      </w:r>
      <w:r w:rsidR="007D0A68">
        <w:rPr>
          <w:lang w:eastAsia="ja-JP"/>
        </w:rPr>
        <w:instrText xml:space="preserve"> REF _Ref453018392 \h </w:instrText>
      </w:r>
      <w:r w:rsidR="007D0A68">
        <w:rPr>
          <w:lang w:eastAsia="ja-JP"/>
        </w:rPr>
      </w:r>
      <w:r w:rsidR="007D0A68">
        <w:rPr>
          <w:lang w:eastAsia="ja-JP"/>
        </w:rPr>
        <w:fldChar w:fldCharType="separate"/>
      </w:r>
      <w:r w:rsidR="00F9396D">
        <w:t xml:space="preserve">imagen </w:t>
      </w:r>
      <w:r w:rsidR="00F9396D">
        <w:rPr>
          <w:noProof/>
        </w:rPr>
        <w:t>10</w:t>
      </w:r>
      <w:r w:rsidR="007D0A68">
        <w:rPr>
          <w:lang w:eastAsia="ja-JP"/>
        </w:rPr>
        <w:fldChar w:fldCharType="end"/>
      </w:r>
      <w:r w:rsidR="007D0A68">
        <w:rPr>
          <w:lang w:eastAsia="ja-JP"/>
        </w:rPr>
        <w:t>)</w:t>
      </w:r>
      <w:r w:rsidR="00D3078E">
        <w:rPr>
          <w:lang w:eastAsia="ja-JP"/>
        </w:rPr>
        <w:t>.</w:t>
      </w:r>
      <w:r w:rsidR="009C189F">
        <w:rPr>
          <w:lang w:eastAsia="ja-JP"/>
        </w:rPr>
        <w:t xml:space="preserve"> </w:t>
      </w:r>
      <w:r w:rsidR="007D0A68">
        <w:rPr>
          <w:lang w:eastAsia="ja-JP"/>
        </w:rPr>
        <w:t xml:space="preserve">En la pantalla de edición </w:t>
      </w:r>
      <w:r w:rsidR="003776F6">
        <w:rPr>
          <w:lang w:eastAsia="ja-JP"/>
        </w:rPr>
        <w:t xml:space="preserve">aparecen las imágenes en formato rectangular (véase </w:t>
      </w:r>
      <w:r w:rsidR="003776F6">
        <w:rPr>
          <w:lang w:eastAsia="ja-JP"/>
        </w:rPr>
        <w:fldChar w:fldCharType="begin"/>
      </w:r>
      <w:r w:rsidR="003776F6">
        <w:rPr>
          <w:lang w:eastAsia="ja-JP"/>
        </w:rPr>
        <w:instrText xml:space="preserve"> REF _Ref453020571 \h </w:instrText>
      </w:r>
      <w:r w:rsidR="003776F6">
        <w:rPr>
          <w:lang w:eastAsia="ja-JP"/>
        </w:rPr>
      </w:r>
      <w:r w:rsidR="003776F6">
        <w:rPr>
          <w:lang w:eastAsia="ja-JP"/>
        </w:rPr>
        <w:fldChar w:fldCharType="separate"/>
      </w:r>
      <w:r w:rsidR="00F9396D">
        <w:t xml:space="preserve">imagen </w:t>
      </w:r>
      <w:r w:rsidR="00F9396D">
        <w:rPr>
          <w:noProof/>
        </w:rPr>
        <w:t>11</w:t>
      </w:r>
      <w:r w:rsidR="003776F6">
        <w:rPr>
          <w:lang w:eastAsia="ja-JP"/>
        </w:rPr>
        <w:fldChar w:fldCharType="end"/>
      </w:r>
      <w:r w:rsidR="003776F6">
        <w:rPr>
          <w:lang w:eastAsia="ja-JP"/>
        </w:rPr>
        <w:t>).</w:t>
      </w:r>
    </w:p>
    <w:p w:rsidR="007D0A68" w:rsidRDefault="00D6296F" w:rsidP="007D0A68">
      <w:pPr>
        <w:keepNext/>
        <w:jc w:val="center"/>
      </w:pPr>
      <w:r>
        <w:rPr>
          <w:rFonts w:ascii="Arial" w:eastAsia="Times New Roman" w:hAnsi="Arial" w:cs="Arial"/>
          <w:noProof/>
          <w:sz w:val="30"/>
          <w:szCs w:val="30"/>
          <w:lang w:eastAsia="es-BO"/>
        </w:rPr>
        <w:drawing>
          <wp:inline distT="0" distB="0" distL="0" distR="0" wp14:anchorId="1031D828" wp14:editId="60F91637">
            <wp:extent cx="3240000" cy="2703600"/>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P_CINER_QuienesSomos.png"/>
                    <pic:cNvPicPr/>
                  </pic:nvPicPr>
                  <pic:blipFill>
                    <a:blip r:embed="rId71">
                      <a:extLst>
                        <a:ext uri="{28A0092B-C50C-407E-A947-70E740481C1C}">
                          <a14:useLocalDpi xmlns:a14="http://schemas.microsoft.com/office/drawing/2010/main" val="0"/>
                        </a:ext>
                      </a:extLst>
                    </a:blip>
                    <a:stretch>
                      <a:fillRect/>
                    </a:stretch>
                  </pic:blipFill>
                  <pic:spPr>
                    <a:xfrm>
                      <a:off x="0" y="0"/>
                      <a:ext cx="3240000" cy="2703600"/>
                    </a:xfrm>
                    <a:prstGeom prst="rect">
                      <a:avLst/>
                    </a:prstGeom>
                  </pic:spPr>
                </pic:pic>
              </a:graphicData>
            </a:graphic>
          </wp:inline>
        </w:drawing>
      </w:r>
    </w:p>
    <w:p w:rsidR="00D3078E" w:rsidRDefault="007D0A68" w:rsidP="007D0A68">
      <w:pPr>
        <w:pStyle w:val="Epgrafe"/>
        <w:jc w:val="center"/>
      </w:pPr>
      <w:bookmarkStart w:id="35" w:name="_Ref453018392"/>
      <w:r>
        <w:t xml:space="preserve">Imagen </w:t>
      </w:r>
      <w:r>
        <w:fldChar w:fldCharType="begin"/>
      </w:r>
      <w:r>
        <w:instrText xml:space="preserve"> SEQ Imagen \* ARABIC </w:instrText>
      </w:r>
      <w:r>
        <w:fldChar w:fldCharType="separate"/>
      </w:r>
      <w:r w:rsidR="00587B47">
        <w:rPr>
          <w:noProof/>
        </w:rPr>
        <w:t>10</w:t>
      </w:r>
      <w:r>
        <w:fldChar w:fldCharType="end"/>
      </w:r>
      <w:bookmarkEnd w:id="35"/>
      <w:r>
        <w:t>: Imágenes redondas en la página "Quiénes somos"</w:t>
      </w:r>
    </w:p>
    <w:p w:rsidR="003776F6" w:rsidRDefault="003776F6" w:rsidP="003776F6">
      <w:pPr>
        <w:keepNext/>
        <w:jc w:val="center"/>
      </w:pPr>
      <w:r>
        <w:rPr>
          <w:noProof/>
          <w:lang w:eastAsia="es-BO"/>
        </w:rPr>
        <w:drawing>
          <wp:inline distT="0" distB="0" distL="0" distR="0" wp14:anchorId="53AE97FE" wp14:editId="656EA692">
            <wp:extent cx="3240000" cy="345960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P_CINER_QS_edit.png"/>
                    <pic:cNvPicPr/>
                  </pic:nvPicPr>
                  <pic:blipFill>
                    <a:blip r:embed="rId72">
                      <a:extLst>
                        <a:ext uri="{28A0092B-C50C-407E-A947-70E740481C1C}">
                          <a14:useLocalDpi xmlns:a14="http://schemas.microsoft.com/office/drawing/2010/main" val="0"/>
                        </a:ext>
                      </a:extLst>
                    </a:blip>
                    <a:stretch>
                      <a:fillRect/>
                    </a:stretch>
                  </pic:blipFill>
                  <pic:spPr>
                    <a:xfrm>
                      <a:off x="0" y="0"/>
                      <a:ext cx="3240000" cy="3459600"/>
                    </a:xfrm>
                    <a:prstGeom prst="rect">
                      <a:avLst/>
                    </a:prstGeom>
                  </pic:spPr>
                </pic:pic>
              </a:graphicData>
            </a:graphic>
          </wp:inline>
        </w:drawing>
      </w:r>
    </w:p>
    <w:p w:rsidR="003776F6" w:rsidRDefault="003776F6" w:rsidP="003776F6">
      <w:pPr>
        <w:pStyle w:val="Epgrafe"/>
        <w:jc w:val="center"/>
      </w:pPr>
      <w:bookmarkStart w:id="36" w:name="_Ref453020571"/>
      <w:r>
        <w:t xml:space="preserve">Imagen </w:t>
      </w:r>
      <w:r>
        <w:fldChar w:fldCharType="begin"/>
      </w:r>
      <w:r>
        <w:instrText xml:space="preserve"> SEQ Imagen \* ARABIC </w:instrText>
      </w:r>
      <w:r>
        <w:fldChar w:fldCharType="separate"/>
      </w:r>
      <w:r w:rsidR="00587B47">
        <w:rPr>
          <w:noProof/>
        </w:rPr>
        <w:t>11</w:t>
      </w:r>
      <w:r>
        <w:fldChar w:fldCharType="end"/>
      </w:r>
      <w:bookmarkEnd w:id="36"/>
      <w:r>
        <w:t>:</w:t>
      </w:r>
      <w:r w:rsidR="006B2423">
        <w:t xml:space="preserve"> </w:t>
      </w:r>
      <w:r>
        <w:t>Pantalla de edición de la página "Quiénes somos"</w:t>
      </w:r>
    </w:p>
    <w:p w:rsidR="00C21018" w:rsidRDefault="006B2423" w:rsidP="006B2423">
      <w:r>
        <w:t>En la pantalla de edición las imágenes siempre van aparecer en formato rectangular. P</w:t>
      </w:r>
      <w:r w:rsidR="00C21018">
        <w:t>ara</w:t>
      </w:r>
      <w:r>
        <w:t xml:space="preserve"> cambiar la apariencia de las imágenes en </w:t>
      </w:r>
      <w:r w:rsidR="00C21018">
        <w:t>el sitio web,</w:t>
      </w:r>
      <w:r>
        <w:t xml:space="preserve"> se necesita</w:t>
      </w:r>
      <w:r w:rsidR="00C21018">
        <w:t xml:space="preserve"> añadir un código al texto fuente HTML de la imagen.</w:t>
      </w:r>
      <w:r>
        <w:t xml:space="preserve">  </w:t>
      </w:r>
      <w:r w:rsidR="00C21018">
        <w:t xml:space="preserve">En el editor hay que cambiar la vista del modo “Visual” al modo “HTML” </w:t>
      </w:r>
      <w:r w:rsidR="00C10B49">
        <w:t xml:space="preserve">con un clic </w:t>
      </w:r>
      <w:r w:rsidR="00C21018">
        <w:t>como se muestra en la siguiente imagen.</w:t>
      </w:r>
    </w:p>
    <w:p w:rsidR="00C21018" w:rsidRDefault="00C21018" w:rsidP="00C21018">
      <w:pPr>
        <w:keepNext/>
        <w:jc w:val="center"/>
      </w:pPr>
      <w:r>
        <w:rPr>
          <w:noProof/>
          <w:lang w:eastAsia="es-BO"/>
        </w:rPr>
        <w:drawing>
          <wp:inline distT="0" distB="0" distL="0" distR="0" wp14:anchorId="6E39A842" wp14:editId="43991FD9">
            <wp:extent cx="5943600" cy="175116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P_CINER_pages_htmleditor.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751162"/>
                    </a:xfrm>
                    <a:prstGeom prst="rect">
                      <a:avLst/>
                    </a:prstGeom>
                  </pic:spPr>
                </pic:pic>
              </a:graphicData>
            </a:graphic>
          </wp:inline>
        </w:drawing>
      </w:r>
    </w:p>
    <w:p w:rsidR="00C21018" w:rsidRDefault="00C21018" w:rsidP="00C21018">
      <w:pPr>
        <w:pStyle w:val="Epgrafe"/>
        <w:jc w:val="center"/>
      </w:pPr>
      <w:r>
        <w:t xml:space="preserve">Imagen </w:t>
      </w:r>
      <w:r>
        <w:fldChar w:fldCharType="begin"/>
      </w:r>
      <w:r>
        <w:instrText xml:space="preserve"> SEQ Imagen \* ARABIC </w:instrText>
      </w:r>
      <w:r>
        <w:fldChar w:fldCharType="separate"/>
      </w:r>
      <w:r w:rsidR="00587B47">
        <w:rPr>
          <w:noProof/>
        </w:rPr>
        <w:t>12</w:t>
      </w:r>
      <w:r>
        <w:fldChar w:fldCharType="end"/>
      </w:r>
      <w:r>
        <w:t>: Cambio de vista al modo "HTML" en el editor</w:t>
      </w:r>
    </w:p>
    <w:p w:rsidR="0085667A" w:rsidRDefault="00C10B49" w:rsidP="00C21018">
      <w:r>
        <w:t>En la vista HTML</w:t>
      </w:r>
      <w:r w:rsidR="0085667A">
        <w:t xml:space="preserve"> hay que buscar el código de la imagen que debe aparecer en forma redonda</w:t>
      </w:r>
      <w:r>
        <w:t xml:space="preserve"> en el sitio web. M</w:t>
      </w:r>
      <w:r w:rsidR="0085667A">
        <w:t>ás adelante se muestra como ejemplo el código marcado de una imagen</w:t>
      </w:r>
      <w:r w:rsidR="00627ED2">
        <w:t xml:space="preserve"> </w:t>
      </w:r>
      <w:r>
        <w:t xml:space="preserve">que </w:t>
      </w:r>
      <w:r w:rsidR="00627ED2">
        <w:t>todavía no</w:t>
      </w:r>
      <w:r>
        <w:t xml:space="preserve"> es</w:t>
      </w:r>
      <w:r w:rsidR="00627ED2">
        <w:t xml:space="preserve"> redonda</w:t>
      </w:r>
      <w:r w:rsidR="0085667A">
        <w:t xml:space="preserve">. </w:t>
      </w:r>
      <w:r w:rsidR="0085667A" w:rsidRPr="0085667A">
        <w:t xml:space="preserve"> </w:t>
      </w:r>
      <w:r w:rsidR="0085667A">
        <w:t xml:space="preserve"> </w:t>
      </w:r>
    </w:p>
    <w:p w:rsidR="0085667A" w:rsidRDefault="0085667A" w:rsidP="0085667A">
      <w:pPr>
        <w:keepNext/>
        <w:jc w:val="center"/>
      </w:pPr>
      <w:r>
        <w:rPr>
          <w:noProof/>
          <w:lang w:eastAsia="es-BO"/>
        </w:rPr>
        <w:drawing>
          <wp:inline distT="0" distB="0" distL="0" distR="0" wp14:anchorId="7DFCC50E" wp14:editId="6A8E482B">
            <wp:extent cx="5400000" cy="6912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P_CINER_pages_htmleditor_markiert.png"/>
                    <pic:cNvPicPr/>
                  </pic:nvPicPr>
                  <pic:blipFill>
                    <a:blip r:embed="rId74">
                      <a:extLst>
                        <a:ext uri="{28A0092B-C50C-407E-A947-70E740481C1C}">
                          <a14:useLocalDpi xmlns:a14="http://schemas.microsoft.com/office/drawing/2010/main" val="0"/>
                        </a:ext>
                      </a:extLst>
                    </a:blip>
                    <a:stretch>
                      <a:fillRect/>
                    </a:stretch>
                  </pic:blipFill>
                  <pic:spPr>
                    <a:xfrm>
                      <a:off x="0" y="0"/>
                      <a:ext cx="5400000" cy="691200"/>
                    </a:xfrm>
                    <a:prstGeom prst="rect">
                      <a:avLst/>
                    </a:prstGeom>
                  </pic:spPr>
                </pic:pic>
              </a:graphicData>
            </a:graphic>
          </wp:inline>
        </w:drawing>
      </w:r>
    </w:p>
    <w:p w:rsidR="0085667A" w:rsidRPr="00C21018" w:rsidRDefault="0085667A" w:rsidP="00627ED2">
      <w:pPr>
        <w:pStyle w:val="Epgrafe"/>
        <w:jc w:val="center"/>
      </w:pPr>
      <w:r>
        <w:t xml:space="preserve">Imagen </w:t>
      </w:r>
      <w:r>
        <w:fldChar w:fldCharType="begin"/>
      </w:r>
      <w:r>
        <w:instrText xml:space="preserve"> SEQ Imagen \* ARABIC </w:instrText>
      </w:r>
      <w:r>
        <w:fldChar w:fldCharType="separate"/>
      </w:r>
      <w:r w:rsidR="00587B47">
        <w:rPr>
          <w:noProof/>
        </w:rPr>
        <w:t>13</w:t>
      </w:r>
      <w:r>
        <w:fldChar w:fldCharType="end"/>
      </w:r>
      <w:r>
        <w:t>: Vista "HTML" de la página "Quiénes somos"</w:t>
      </w:r>
    </w:p>
    <w:p w:rsidR="00627ED2" w:rsidRDefault="00627ED2" w:rsidP="00627ED2">
      <w:r>
        <w:t xml:space="preserve">El código HTML de imágenes empieza con </w:t>
      </w:r>
      <w:r w:rsidRPr="00627ED2">
        <w:rPr>
          <w:rFonts w:ascii="Courier New" w:hAnsi="Courier New" w:cs="Courier New"/>
          <w:sz w:val="18"/>
          <w:szCs w:val="18"/>
        </w:rPr>
        <w:t>‘&lt;</w:t>
      </w:r>
      <w:proofErr w:type="spellStart"/>
      <w:r w:rsidRPr="00627ED2">
        <w:rPr>
          <w:rFonts w:ascii="Courier New" w:hAnsi="Courier New" w:cs="Courier New"/>
          <w:sz w:val="18"/>
          <w:szCs w:val="18"/>
        </w:rPr>
        <w:t>img</w:t>
      </w:r>
      <w:proofErr w:type="spellEnd"/>
      <w:r w:rsidRPr="00627ED2">
        <w:rPr>
          <w:rFonts w:ascii="Courier New" w:hAnsi="Courier New" w:cs="Courier New"/>
          <w:sz w:val="18"/>
          <w:szCs w:val="18"/>
        </w:rPr>
        <w:t>’</w:t>
      </w:r>
      <w:r>
        <w:rPr>
          <w:rFonts w:ascii="Courier New" w:hAnsi="Courier New" w:cs="Courier New"/>
          <w:sz w:val="18"/>
          <w:szCs w:val="18"/>
        </w:rPr>
        <w:t xml:space="preserve"> </w:t>
      </w:r>
      <w:r w:rsidRPr="0085667A">
        <w:t>y se cierra con</w:t>
      </w:r>
      <w:r>
        <w:rPr>
          <w:rFonts w:ascii="Courier New" w:hAnsi="Courier New" w:cs="Courier New"/>
          <w:sz w:val="18"/>
          <w:szCs w:val="18"/>
        </w:rPr>
        <w:t xml:space="preserve"> </w:t>
      </w:r>
      <w:r w:rsidRPr="00627ED2">
        <w:rPr>
          <w:rFonts w:ascii="Courier New" w:hAnsi="Courier New" w:cs="Courier New"/>
          <w:sz w:val="18"/>
          <w:szCs w:val="18"/>
        </w:rPr>
        <w:t>‘/&gt;’</w:t>
      </w:r>
      <w:r w:rsidRPr="0085667A">
        <w:t>.</w:t>
      </w:r>
      <w:r>
        <w:t xml:space="preserve">  El código completo de una imagen hay que rodear con el siguiente código: al inicio con </w:t>
      </w:r>
      <w:r w:rsidRPr="00627ED2">
        <w:rPr>
          <w:rFonts w:ascii="Courier New" w:hAnsi="Courier New" w:cs="Courier New"/>
          <w:sz w:val="18"/>
          <w:szCs w:val="18"/>
        </w:rPr>
        <w:t xml:space="preserve">‘&lt;div </w:t>
      </w:r>
      <w:proofErr w:type="spellStart"/>
      <w:r w:rsidRPr="00627ED2">
        <w:rPr>
          <w:rFonts w:ascii="Courier New" w:hAnsi="Courier New" w:cs="Courier New"/>
          <w:sz w:val="18"/>
          <w:szCs w:val="18"/>
        </w:rPr>
        <w:t>class</w:t>
      </w:r>
      <w:proofErr w:type="spellEnd"/>
      <w:r w:rsidRPr="00627ED2">
        <w:rPr>
          <w:rFonts w:ascii="Courier New" w:hAnsi="Courier New" w:cs="Courier New"/>
          <w:sz w:val="18"/>
          <w:szCs w:val="18"/>
        </w:rPr>
        <w:t>=”circular-</w:t>
      </w:r>
      <w:proofErr w:type="spellStart"/>
      <w:r w:rsidRPr="00627ED2">
        <w:rPr>
          <w:rFonts w:ascii="Courier New" w:hAnsi="Courier New" w:cs="Courier New"/>
          <w:sz w:val="18"/>
          <w:szCs w:val="18"/>
        </w:rPr>
        <w:t>image</w:t>
      </w:r>
      <w:proofErr w:type="spellEnd"/>
      <w:r w:rsidRPr="00627ED2">
        <w:rPr>
          <w:rFonts w:ascii="Courier New" w:hAnsi="Courier New" w:cs="Courier New"/>
          <w:sz w:val="18"/>
          <w:szCs w:val="18"/>
        </w:rPr>
        <w:t>”&gt;’</w:t>
      </w:r>
      <w:r>
        <w:t xml:space="preserve"> y al final </w:t>
      </w:r>
      <w:r w:rsidRPr="00627ED2">
        <w:rPr>
          <w:rFonts w:ascii="Courier New" w:hAnsi="Courier New" w:cs="Courier New"/>
          <w:sz w:val="18"/>
          <w:szCs w:val="18"/>
        </w:rPr>
        <w:t>‘&lt;/div&gt;’</w:t>
      </w:r>
      <w:r>
        <w:t>. Entonces, el código de la imagen del ejemplo debería ser cambiado a</w:t>
      </w:r>
    </w:p>
    <w:p w:rsidR="00627ED2" w:rsidRPr="00627ED2" w:rsidRDefault="00627ED2" w:rsidP="00627ED2">
      <w:pPr>
        <w:rPr>
          <w:rFonts w:ascii="Courier New" w:hAnsi="Courier New" w:cs="Courier New"/>
          <w:sz w:val="18"/>
          <w:szCs w:val="18"/>
        </w:rPr>
      </w:pPr>
      <w:r w:rsidRPr="00627ED2">
        <w:rPr>
          <w:rFonts w:ascii="Courier New" w:hAnsi="Courier New" w:cs="Courier New"/>
          <w:b/>
          <w:sz w:val="18"/>
          <w:szCs w:val="18"/>
        </w:rPr>
        <w:t>&lt;</w:t>
      </w:r>
      <w:proofErr w:type="gramStart"/>
      <w:r w:rsidRPr="00627ED2">
        <w:rPr>
          <w:rFonts w:ascii="Courier New" w:hAnsi="Courier New" w:cs="Courier New"/>
          <w:b/>
          <w:sz w:val="18"/>
          <w:szCs w:val="18"/>
        </w:rPr>
        <w:t>div</w:t>
      </w:r>
      <w:proofErr w:type="gramEnd"/>
      <w:r w:rsidRPr="00627ED2">
        <w:rPr>
          <w:rFonts w:ascii="Courier New" w:hAnsi="Courier New" w:cs="Courier New"/>
          <w:b/>
          <w:sz w:val="18"/>
          <w:szCs w:val="18"/>
        </w:rPr>
        <w:t xml:space="preserve"> </w:t>
      </w:r>
      <w:proofErr w:type="spellStart"/>
      <w:r w:rsidRPr="00627ED2">
        <w:rPr>
          <w:rFonts w:ascii="Courier New" w:hAnsi="Courier New" w:cs="Courier New"/>
          <w:b/>
          <w:sz w:val="18"/>
          <w:szCs w:val="18"/>
        </w:rPr>
        <w:t>class</w:t>
      </w:r>
      <w:proofErr w:type="spellEnd"/>
      <w:r w:rsidRPr="00627ED2">
        <w:rPr>
          <w:rFonts w:ascii="Courier New" w:hAnsi="Courier New" w:cs="Courier New"/>
          <w:b/>
          <w:sz w:val="18"/>
          <w:szCs w:val="18"/>
        </w:rPr>
        <w:t>=”circular-</w:t>
      </w:r>
      <w:proofErr w:type="spellStart"/>
      <w:r w:rsidRPr="00627ED2">
        <w:rPr>
          <w:rFonts w:ascii="Courier New" w:hAnsi="Courier New" w:cs="Courier New"/>
          <w:b/>
          <w:sz w:val="18"/>
          <w:szCs w:val="18"/>
        </w:rPr>
        <w:t>image</w:t>
      </w:r>
      <w:proofErr w:type="spellEnd"/>
      <w:r w:rsidRPr="00627ED2">
        <w:rPr>
          <w:rFonts w:ascii="Courier New" w:hAnsi="Courier New" w:cs="Courier New"/>
          <w:b/>
          <w:sz w:val="18"/>
          <w:szCs w:val="18"/>
        </w:rPr>
        <w:t>”&gt;</w:t>
      </w:r>
      <w:r w:rsidRPr="00627ED2">
        <w:rPr>
          <w:rFonts w:ascii="Courier New" w:hAnsi="Courier New" w:cs="Courier New"/>
          <w:sz w:val="18"/>
          <w:szCs w:val="18"/>
        </w:rPr>
        <w:t>&lt;</w:t>
      </w:r>
      <w:proofErr w:type="spellStart"/>
      <w:r w:rsidRPr="00627ED2">
        <w:rPr>
          <w:rFonts w:ascii="Courier New" w:hAnsi="Courier New" w:cs="Courier New"/>
          <w:sz w:val="18"/>
          <w:szCs w:val="18"/>
        </w:rPr>
        <w:t>img</w:t>
      </w:r>
      <w:proofErr w:type="spellEnd"/>
      <w:r w:rsidRPr="00627ED2">
        <w:rPr>
          <w:rFonts w:ascii="Courier New" w:hAnsi="Courier New" w:cs="Courier New"/>
          <w:sz w:val="18"/>
          <w:szCs w:val="18"/>
        </w:rPr>
        <w:t xml:space="preserve"> </w:t>
      </w:r>
      <w:proofErr w:type="spellStart"/>
      <w:r w:rsidRPr="00627ED2">
        <w:rPr>
          <w:rFonts w:ascii="Courier New" w:hAnsi="Courier New" w:cs="Courier New"/>
          <w:sz w:val="18"/>
          <w:szCs w:val="18"/>
        </w:rPr>
        <w:t>class</w:t>
      </w:r>
      <w:proofErr w:type="spellEnd"/>
      <w:r w:rsidRPr="00627ED2">
        <w:rPr>
          <w:rFonts w:ascii="Courier New" w:hAnsi="Courier New" w:cs="Courier New"/>
          <w:sz w:val="18"/>
          <w:szCs w:val="18"/>
        </w:rPr>
        <w:t>="</w:t>
      </w:r>
      <w:proofErr w:type="spellStart"/>
      <w:r w:rsidRPr="00627ED2">
        <w:rPr>
          <w:rFonts w:ascii="Courier New" w:hAnsi="Courier New" w:cs="Courier New"/>
          <w:sz w:val="18"/>
          <w:szCs w:val="18"/>
        </w:rPr>
        <w:t>alignnone</w:t>
      </w:r>
      <w:proofErr w:type="spellEnd"/>
      <w:r w:rsidRPr="00627ED2">
        <w:rPr>
          <w:rFonts w:ascii="Courier New" w:hAnsi="Courier New" w:cs="Courier New"/>
          <w:sz w:val="18"/>
          <w:szCs w:val="18"/>
        </w:rPr>
        <w:t xml:space="preserve"> </w:t>
      </w:r>
      <w:proofErr w:type="spellStart"/>
      <w:r w:rsidRPr="00627ED2">
        <w:rPr>
          <w:rFonts w:ascii="Courier New" w:hAnsi="Courier New" w:cs="Courier New"/>
          <w:sz w:val="18"/>
          <w:szCs w:val="18"/>
        </w:rPr>
        <w:t>size-medium</w:t>
      </w:r>
      <w:proofErr w:type="spellEnd"/>
      <w:r w:rsidRPr="00627ED2">
        <w:rPr>
          <w:rFonts w:ascii="Courier New" w:hAnsi="Courier New" w:cs="Courier New"/>
          <w:sz w:val="18"/>
          <w:szCs w:val="18"/>
        </w:rPr>
        <w:t xml:space="preserve"> wp-image-1183" src="http://localhost/CINER_new_backup/wp-content/uploads/2016/06/logo_soluciones-practicas-400x200-300x150.png" </w:t>
      </w:r>
      <w:proofErr w:type="spellStart"/>
      <w:r w:rsidRPr="00627ED2">
        <w:rPr>
          <w:rFonts w:ascii="Courier New" w:hAnsi="Courier New" w:cs="Courier New"/>
          <w:sz w:val="18"/>
          <w:szCs w:val="18"/>
        </w:rPr>
        <w:t>alt</w:t>
      </w:r>
      <w:proofErr w:type="spellEnd"/>
      <w:r w:rsidRPr="00627ED2">
        <w:rPr>
          <w:rFonts w:ascii="Courier New" w:hAnsi="Courier New" w:cs="Courier New"/>
          <w:sz w:val="18"/>
          <w:szCs w:val="18"/>
        </w:rPr>
        <w:t xml:space="preserve">="Logo de Soluciones Prácticas" </w:t>
      </w:r>
      <w:proofErr w:type="spellStart"/>
      <w:r w:rsidRPr="00627ED2">
        <w:rPr>
          <w:rFonts w:ascii="Courier New" w:hAnsi="Courier New" w:cs="Courier New"/>
          <w:sz w:val="18"/>
          <w:szCs w:val="18"/>
        </w:rPr>
        <w:t>width</w:t>
      </w:r>
      <w:proofErr w:type="spellEnd"/>
      <w:r w:rsidRPr="00627ED2">
        <w:rPr>
          <w:rFonts w:ascii="Courier New" w:hAnsi="Courier New" w:cs="Courier New"/>
          <w:sz w:val="18"/>
          <w:szCs w:val="18"/>
        </w:rPr>
        <w:t xml:space="preserve">="300" </w:t>
      </w:r>
      <w:proofErr w:type="spellStart"/>
      <w:r w:rsidRPr="00627ED2">
        <w:rPr>
          <w:rFonts w:ascii="Courier New" w:hAnsi="Courier New" w:cs="Courier New"/>
          <w:sz w:val="18"/>
          <w:szCs w:val="18"/>
        </w:rPr>
        <w:t>height</w:t>
      </w:r>
      <w:proofErr w:type="spellEnd"/>
      <w:r w:rsidRPr="00627ED2">
        <w:rPr>
          <w:rFonts w:ascii="Courier New" w:hAnsi="Courier New" w:cs="Courier New"/>
          <w:sz w:val="18"/>
          <w:szCs w:val="18"/>
        </w:rPr>
        <w:t>="150" /&gt;</w:t>
      </w:r>
      <w:r w:rsidRPr="00627ED2">
        <w:rPr>
          <w:rFonts w:ascii="Courier New" w:hAnsi="Courier New" w:cs="Courier New"/>
          <w:b/>
          <w:sz w:val="18"/>
          <w:szCs w:val="18"/>
        </w:rPr>
        <w:t xml:space="preserve">&lt;/div&gt; </w:t>
      </w:r>
    </w:p>
    <w:p w:rsidR="00B502DB" w:rsidRPr="00B502DB" w:rsidRDefault="00627ED2" w:rsidP="00B502DB">
      <w:r>
        <w:t xml:space="preserve">Si se guarde los cambios y visite la página se puede ver </w:t>
      </w:r>
      <w:r w:rsidR="00C10B49">
        <w:t xml:space="preserve">una imagen redonda. Para que las imágenes tengan una forma redonda y no elíptica es necesario que se solo use imágenes que son en formato cuadrado (véase </w:t>
      </w:r>
      <w:r w:rsidR="00C10B49">
        <w:fldChar w:fldCharType="begin"/>
      </w:r>
      <w:r w:rsidR="00C10B49">
        <w:instrText xml:space="preserve"> REF _Ref453020571 \h </w:instrText>
      </w:r>
      <w:r w:rsidR="00C10B49">
        <w:fldChar w:fldCharType="separate"/>
      </w:r>
      <w:r w:rsidR="00F9396D">
        <w:t xml:space="preserve">imagen </w:t>
      </w:r>
      <w:r w:rsidR="00F9396D">
        <w:rPr>
          <w:noProof/>
        </w:rPr>
        <w:t>11</w:t>
      </w:r>
      <w:r w:rsidR="00C10B49">
        <w:fldChar w:fldCharType="end"/>
      </w:r>
      <w:r w:rsidR="00C10B49">
        <w:t xml:space="preserve">).  </w:t>
      </w:r>
    </w:p>
    <w:p w:rsidR="00814C0B" w:rsidRDefault="00814C0B" w:rsidP="00F71D91">
      <w:pPr>
        <w:pStyle w:val="Ttulo3"/>
        <w:rPr>
          <w:lang w:eastAsia="ja-JP"/>
        </w:rPr>
      </w:pPr>
    </w:p>
    <w:p w:rsidR="004D7FE4" w:rsidRPr="004D7FE4" w:rsidRDefault="004D7FE4" w:rsidP="0068210F">
      <w:pPr>
        <w:pStyle w:val="Ttulo4"/>
        <w:rPr>
          <w:lang w:eastAsia="ja-JP"/>
        </w:rPr>
      </w:pPr>
      <w:r>
        <w:rPr>
          <w:lang w:eastAsia="ja-JP"/>
        </w:rPr>
        <w:t xml:space="preserve">Edición </w:t>
      </w:r>
      <w:r w:rsidRPr="004D7FE4">
        <w:rPr>
          <w:lang w:eastAsia="ja-JP"/>
        </w:rPr>
        <w:t xml:space="preserve">de </w:t>
      </w:r>
      <w:r>
        <w:rPr>
          <w:lang w:eastAsia="ja-JP"/>
        </w:rPr>
        <w:t xml:space="preserve">contenidos de </w:t>
      </w:r>
      <w:r w:rsidRPr="004D7FE4">
        <w:rPr>
          <w:lang w:eastAsia="ja-JP"/>
        </w:rPr>
        <w:t>la página “</w:t>
      </w:r>
      <w:r>
        <w:rPr>
          <w:lang w:eastAsia="ja-JP"/>
        </w:rPr>
        <w:t>En qué trabajamos</w:t>
      </w:r>
      <w:r w:rsidRPr="004D7FE4">
        <w:rPr>
          <w:lang w:eastAsia="ja-JP"/>
        </w:rPr>
        <w:t>”</w:t>
      </w:r>
    </w:p>
    <w:p w:rsidR="00814C0B" w:rsidRDefault="00A12C1E" w:rsidP="00814C0B">
      <w:pPr>
        <w:rPr>
          <w:lang w:eastAsia="ja-JP"/>
        </w:rPr>
      </w:pPr>
      <w:r>
        <w:rPr>
          <w:lang w:eastAsia="ja-JP"/>
        </w:rPr>
        <w:t>La página “En qué trabajamos” es una página convencion</w:t>
      </w:r>
      <w:r w:rsidR="00C628F4">
        <w:rPr>
          <w:lang w:eastAsia="ja-JP"/>
        </w:rPr>
        <w:t xml:space="preserve">al con texto. </w:t>
      </w:r>
      <w:r>
        <w:rPr>
          <w:lang w:eastAsia="ja-JP"/>
        </w:rPr>
        <w:t>La particularidad de esta página</w:t>
      </w:r>
      <w:r w:rsidR="00C628F4">
        <w:rPr>
          <w:lang w:eastAsia="ja-JP"/>
        </w:rPr>
        <w:t xml:space="preserve"> es la inclusión de la galería de imágenes</w:t>
      </w:r>
      <w:r w:rsidR="00FA521F">
        <w:rPr>
          <w:lang w:eastAsia="ja-JP"/>
        </w:rPr>
        <w:t xml:space="preserve"> para acceder </w:t>
      </w:r>
      <w:r w:rsidR="00C628F4">
        <w:rPr>
          <w:lang w:eastAsia="ja-JP"/>
        </w:rPr>
        <w:t>las subpáginas donde se describe los servicios de CINER.</w:t>
      </w:r>
      <w:r>
        <w:rPr>
          <w:lang w:eastAsia="ja-JP"/>
        </w:rPr>
        <w:t xml:space="preserve"> </w:t>
      </w:r>
    </w:p>
    <w:p w:rsidR="00C628F4" w:rsidRDefault="00C628F4" w:rsidP="00C628F4">
      <w:pPr>
        <w:keepNext/>
        <w:jc w:val="center"/>
      </w:pPr>
      <w:r>
        <w:rPr>
          <w:noProof/>
          <w:lang w:eastAsia="es-BO"/>
        </w:rPr>
        <w:drawing>
          <wp:inline distT="0" distB="0" distL="0" distR="0" wp14:anchorId="4A342698" wp14:editId="01C702F3">
            <wp:extent cx="3600000" cy="19872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P_CINER_enQueTrabajamos_Servicios.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1987200"/>
                    </a:xfrm>
                    <a:prstGeom prst="rect">
                      <a:avLst/>
                    </a:prstGeom>
                  </pic:spPr>
                </pic:pic>
              </a:graphicData>
            </a:graphic>
          </wp:inline>
        </w:drawing>
      </w:r>
    </w:p>
    <w:p w:rsidR="00C628F4" w:rsidRDefault="00C628F4" w:rsidP="00C628F4">
      <w:pPr>
        <w:pStyle w:val="Epgrafe"/>
        <w:jc w:val="center"/>
      </w:pPr>
      <w:r>
        <w:t xml:space="preserve">Imagen </w:t>
      </w:r>
      <w:r>
        <w:fldChar w:fldCharType="begin"/>
      </w:r>
      <w:r>
        <w:instrText xml:space="preserve"> SEQ Imagen \* ARABIC </w:instrText>
      </w:r>
      <w:r>
        <w:fldChar w:fldCharType="separate"/>
      </w:r>
      <w:r w:rsidR="00587B47">
        <w:rPr>
          <w:noProof/>
        </w:rPr>
        <w:t>14</w:t>
      </w:r>
      <w:r>
        <w:fldChar w:fldCharType="end"/>
      </w:r>
      <w:r>
        <w:t>: Galería de imágenes en la página "En qué trabajamos"</w:t>
      </w:r>
    </w:p>
    <w:p w:rsidR="00C628F4" w:rsidRDefault="00C628F4" w:rsidP="00C628F4">
      <w:pPr>
        <w:keepNext/>
        <w:jc w:val="center"/>
      </w:pPr>
      <w:r>
        <w:rPr>
          <w:noProof/>
          <w:lang w:eastAsia="es-BO"/>
        </w:rPr>
        <w:drawing>
          <wp:inline distT="0" distB="0" distL="0" distR="0" wp14:anchorId="0C33DA6F" wp14:editId="2B3D4A96">
            <wp:extent cx="3600000" cy="21960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P_CINER_enQueTrabajamos_Servicios_BE.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196000"/>
                    </a:xfrm>
                    <a:prstGeom prst="rect">
                      <a:avLst/>
                    </a:prstGeom>
                  </pic:spPr>
                </pic:pic>
              </a:graphicData>
            </a:graphic>
          </wp:inline>
        </w:drawing>
      </w:r>
    </w:p>
    <w:p w:rsidR="00C628F4" w:rsidRDefault="00C628F4" w:rsidP="00C628F4">
      <w:pPr>
        <w:pStyle w:val="Epgrafe"/>
        <w:jc w:val="center"/>
      </w:pPr>
      <w:r>
        <w:t xml:space="preserve">Imagen </w:t>
      </w:r>
      <w:r>
        <w:fldChar w:fldCharType="begin"/>
      </w:r>
      <w:r>
        <w:instrText xml:space="preserve"> SEQ Imagen \* ARABIC </w:instrText>
      </w:r>
      <w:r>
        <w:fldChar w:fldCharType="separate"/>
      </w:r>
      <w:r w:rsidR="00587B47">
        <w:rPr>
          <w:noProof/>
        </w:rPr>
        <w:t>15</w:t>
      </w:r>
      <w:r>
        <w:fldChar w:fldCharType="end"/>
      </w:r>
      <w:r>
        <w:t>: Vista de la página "En qué trabajamos" en el editor</w:t>
      </w:r>
      <w:r w:rsidR="00FA521F">
        <w:t xml:space="preserve"> con una galería incluida</w:t>
      </w:r>
    </w:p>
    <w:p w:rsidR="00072896" w:rsidRPr="00072896" w:rsidRDefault="00072896" w:rsidP="00072896"/>
    <w:p w:rsidR="00814C0B" w:rsidRDefault="00921EF0" w:rsidP="00814C0B">
      <w:r>
        <w:rPr>
          <w:lang w:eastAsia="ja-JP"/>
        </w:rPr>
        <w:t>Para aprender</w:t>
      </w:r>
      <w:r w:rsidR="00C628F4">
        <w:rPr>
          <w:lang w:eastAsia="ja-JP"/>
        </w:rPr>
        <w:t>, có</w:t>
      </w:r>
      <w:r w:rsidR="00C12071">
        <w:rPr>
          <w:lang w:eastAsia="ja-JP"/>
        </w:rPr>
        <w:t>mo crear</w:t>
      </w:r>
      <w:r w:rsidR="00C628F4">
        <w:rPr>
          <w:lang w:eastAsia="ja-JP"/>
        </w:rPr>
        <w:t xml:space="preserve"> </w:t>
      </w:r>
      <w:r w:rsidR="00072896">
        <w:rPr>
          <w:lang w:eastAsia="ja-JP"/>
        </w:rPr>
        <w:t xml:space="preserve">o editar </w:t>
      </w:r>
      <w:r w:rsidR="00C628F4">
        <w:rPr>
          <w:lang w:eastAsia="ja-JP"/>
        </w:rPr>
        <w:t>galerías de imágenes</w:t>
      </w:r>
      <w:r w:rsidR="00072896">
        <w:rPr>
          <w:lang w:eastAsia="ja-JP"/>
        </w:rPr>
        <w:t xml:space="preserve">, </w:t>
      </w:r>
      <w:r w:rsidR="00072896">
        <w:t>p.ej. para cambiar un vínculo una subpágina, cambiar o añadir una imagen</w:t>
      </w:r>
      <w:r w:rsidR="00072896">
        <w:rPr>
          <w:lang w:eastAsia="ja-JP"/>
        </w:rPr>
        <w:t>,</w:t>
      </w:r>
      <w:r w:rsidR="00C628F4">
        <w:rPr>
          <w:lang w:eastAsia="ja-JP"/>
        </w:rPr>
        <w:t xml:space="preserve"> véase la </w:t>
      </w:r>
      <w:r w:rsidR="00C628F4">
        <w:t xml:space="preserve">sección </w:t>
      </w:r>
      <w:r w:rsidR="00F9396D">
        <w:fldChar w:fldCharType="begin"/>
      </w:r>
      <w:r w:rsidR="00F9396D">
        <w:instrText xml:space="preserve"> REF _Ref454461005 \r \h </w:instrText>
      </w:r>
      <w:r w:rsidR="00F9396D">
        <w:fldChar w:fldCharType="separate"/>
      </w:r>
      <w:r w:rsidR="00F9396D">
        <w:t>7.3</w:t>
      </w:r>
      <w:r w:rsidR="00F9396D">
        <w:fldChar w:fldCharType="end"/>
      </w:r>
      <w:r w:rsidR="00F9396D">
        <w:t xml:space="preserve"> </w:t>
      </w:r>
      <w:r w:rsidR="00C628F4">
        <w:t>más adelante.</w:t>
      </w:r>
    </w:p>
    <w:p w:rsidR="00C628F4" w:rsidRPr="00C628F4" w:rsidRDefault="00C628F4" w:rsidP="00814C0B">
      <w:pPr>
        <w:rPr>
          <w:rFonts w:asciiTheme="majorHAnsi" w:eastAsiaTheme="majorEastAsia" w:hAnsiTheme="majorHAnsi" w:cstheme="majorBidi"/>
          <w:color w:val="1F4D78" w:themeColor="accent1" w:themeShade="7F"/>
          <w:sz w:val="24"/>
          <w:szCs w:val="24"/>
          <w:lang w:eastAsia="ja-JP"/>
        </w:rPr>
      </w:pPr>
      <w:r>
        <w:rPr>
          <w:lang w:eastAsia="ja-JP"/>
        </w:rPr>
        <w:t xml:space="preserve">Las subpáginas </w:t>
      </w:r>
      <w:r w:rsidR="00F96FF0">
        <w:rPr>
          <w:lang w:eastAsia="ja-JP"/>
        </w:rPr>
        <w:t xml:space="preserve">de </w:t>
      </w:r>
      <w:r w:rsidR="00FA521F">
        <w:rPr>
          <w:lang w:eastAsia="ja-JP"/>
        </w:rPr>
        <w:t xml:space="preserve">los servicios solo contienen texto e imágenes. </w:t>
      </w:r>
      <w:r w:rsidR="000111B6">
        <w:rPr>
          <w:lang w:eastAsia="ja-JP"/>
        </w:rPr>
        <w:t>Cómo atributo de página necesitan el valor “En qué trabajamos”</w:t>
      </w:r>
      <w:r w:rsidR="00EA65DC">
        <w:rPr>
          <w:lang w:eastAsia="ja-JP"/>
        </w:rPr>
        <w:t xml:space="preserve"> para indicar su </w:t>
      </w:r>
      <w:r w:rsidR="000111B6">
        <w:rPr>
          <w:lang w:eastAsia="ja-JP"/>
        </w:rPr>
        <w:t xml:space="preserve">página superior (véase la imagen abajo).   </w:t>
      </w:r>
    </w:p>
    <w:p w:rsidR="000111B6" w:rsidRDefault="00FA521F" w:rsidP="000111B6">
      <w:pPr>
        <w:keepNext/>
        <w:jc w:val="center"/>
      </w:pPr>
      <w:r>
        <w:rPr>
          <w:noProof/>
          <w:lang w:eastAsia="es-BO"/>
        </w:rPr>
        <w:drawing>
          <wp:inline distT="0" distB="0" distL="0" distR="0" wp14:anchorId="610D87B6" wp14:editId="76BF3147">
            <wp:extent cx="5040000" cy="28584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P_CINER_enQueTrabajamos_subpages_BE.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2858400"/>
                    </a:xfrm>
                    <a:prstGeom prst="rect">
                      <a:avLst/>
                    </a:prstGeom>
                  </pic:spPr>
                </pic:pic>
              </a:graphicData>
            </a:graphic>
          </wp:inline>
        </w:drawing>
      </w:r>
    </w:p>
    <w:p w:rsidR="00814C0B" w:rsidRDefault="000111B6" w:rsidP="000111B6">
      <w:pPr>
        <w:pStyle w:val="Epgrafe"/>
        <w:jc w:val="center"/>
      </w:pPr>
      <w:bookmarkStart w:id="37" w:name="_Ref454462629"/>
      <w:r>
        <w:t xml:space="preserve">Imagen </w:t>
      </w:r>
      <w:r>
        <w:fldChar w:fldCharType="begin"/>
      </w:r>
      <w:r>
        <w:instrText xml:space="preserve"> SEQ Imagen \* ARABIC </w:instrText>
      </w:r>
      <w:r>
        <w:fldChar w:fldCharType="separate"/>
      </w:r>
      <w:r w:rsidR="00587B47">
        <w:rPr>
          <w:noProof/>
        </w:rPr>
        <w:t>16</w:t>
      </w:r>
      <w:r>
        <w:fldChar w:fldCharType="end"/>
      </w:r>
      <w:bookmarkEnd w:id="37"/>
      <w:r>
        <w:t>: Atributos de página para una subpágina de "En qué trabajamos"</w:t>
      </w:r>
    </w:p>
    <w:p w:rsidR="00EA65DC" w:rsidRDefault="000111B6" w:rsidP="000111B6">
      <w:pPr>
        <w:rPr>
          <w:lang w:eastAsia="ja-JP"/>
        </w:rPr>
      </w:pPr>
      <w:r>
        <w:rPr>
          <w:lang w:eastAsia="ja-JP"/>
        </w:rPr>
        <w:t xml:space="preserve">Este parámetro es necesario para que salga la ruta correcta </w:t>
      </w:r>
      <w:r w:rsidR="00EA65DC">
        <w:rPr>
          <w:lang w:eastAsia="ja-JP"/>
        </w:rPr>
        <w:t xml:space="preserve">de la </w:t>
      </w:r>
      <w:r w:rsidR="00C12071">
        <w:rPr>
          <w:lang w:eastAsia="ja-JP"/>
        </w:rPr>
        <w:t>sub</w:t>
      </w:r>
      <w:r w:rsidR="00EA65DC">
        <w:rPr>
          <w:lang w:eastAsia="ja-JP"/>
        </w:rPr>
        <w:t xml:space="preserve">página </w:t>
      </w:r>
      <w:r>
        <w:rPr>
          <w:lang w:eastAsia="ja-JP"/>
        </w:rPr>
        <w:t xml:space="preserve">en la navegación </w:t>
      </w:r>
      <w:r w:rsidR="00EA65DC">
        <w:rPr>
          <w:lang w:eastAsia="ja-JP"/>
        </w:rPr>
        <w:t xml:space="preserve">de </w:t>
      </w:r>
      <w:r>
        <w:rPr>
          <w:lang w:eastAsia="ja-JP"/>
        </w:rPr>
        <w:t>migas de pan</w:t>
      </w:r>
      <w:r w:rsidR="00EA65DC">
        <w:rPr>
          <w:rStyle w:val="Refdenotaalpie"/>
          <w:lang w:eastAsia="ja-JP"/>
        </w:rPr>
        <w:footnoteReference w:id="8"/>
      </w:r>
      <w:r w:rsidR="00C12071">
        <w:rPr>
          <w:lang w:eastAsia="ja-JP"/>
        </w:rPr>
        <w:t xml:space="preserve">, </w:t>
      </w:r>
      <w:r w:rsidR="00EA65DC">
        <w:rPr>
          <w:lang w:eastAsia="ja-JP"/>
        </w:rPr>
        <w:t>como se muestra en la imagen más abajo.</w:t>
      </w:r>
    </w:p>
    <w:p w:rsidR="00C12071" w:rsidRDefault="00C12071" w:rsidP="00C12071">
      <w:pPr>
        <w:keepNext/>
        <w:jc w:val="center"/>
      </w:pPr>
      <w:r>
        <w:rPr>
          <w:noProof/>
          <w:lang w:eastAsia="es-BO"/>
        </w:rPr>
        <w:drawing>
          <wp:inline distT="0" distB="0" distL="0" distR="0" wp14:anchorId="46DCD7A9" wp14:editId="4B59DB77">
            <wp:extent cx="5040000" cy="572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P_CINER_enQueTrabajamos_subpages_Breadcrumb.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572400"/>
                    </a:xfrm>
                    <a:prstGeom prst="rect">
                      <a:avLst/>
                    </a:prstGeom>
                  </pic:spPr>
                </pic:pic>
              </a:graphicData>
            </a:graphic>
          </wp:inline>
        </w:drawing>
      </w:r>
    </w:p>
    <w:p w:rsidR="00EA65DC" w:rsidRDefault="00C12071" w:rsidP="00C12071">
      <w:pPr>
        <w:pStyle w:val="Epgrafe"/>
        <w:jc w:val="center"/>
        <w:rPr>
          <w:lang w:eastAsia="ja-JP"/>
        </w:rPr>
      </w:pPr>
      <w:r>
        <w:t xml:space="preserve">Imagen </w:t>
      </w:r>
      <w:r>
        <w:fldChar w:fldCharType="begin"/>
      </w:r>
      <w:r>
        <w:instrText xml:space="preserve"> SEQ Imagen \* ARABIC </w:instrText>
      </w:r>
      <w:r>
        <w:fldChar w:fldCharType="separate"/>
      </w:r>
      <w:r w:rsidR="00587B47">
        <w:rPr>
          <w:noProof/>
        </w:rPr>
        <w:t>17</w:t>
      </w:r>
      <w:r>
        <w:fldChar w:fldCharType="end"/>
      </w:r>
      <w:r>
        <w:t>: Navegación de migas de pan</w:t>
      </w:r>
    </w:p>
    <w:p w:rsidR="000111B6" w:rsidRPr="004D7FE4" w:rsidRDefault="000111B6" w:rsidP="0068210F">
      <w:pPr>
        <w:pStyle w:val="Ttulo4"/>
        <w:rPr>
          <w:lang w:eastAsia="ja-JP"/>
        </w:rPr>
      </w:pPr>
      <w:r>
        <w:rPr>
          <w:lang w:eastAsia="ja-JP"/>
        </w:rPr>
        <w:t xml:space="preserve">  </w:t>
      </w:r>
    </w:p>
    <w:p w:rsidR="00F9396D" w:rsidRDefault="004D7FE4" w:rsidP="0068210F">
      <w:pPr>
        <w:pStyle w:val="Ttulo4"/>
        <w:rPr>
          <w:lang w:eastAsia="ja-JP"/>
        </w:rPr>
      </w:pPr>
      <w:r>
        <w:rPr>
          <w:lang w:eastAsia="ja-JP"/>
        </w:rPr>
        <w:t xml:space="preserve">Edición </w:t>
      </w:r>
      <w:r w:rsidRPr="004D7FE4">
        <w:rPr>
          <w:lang w:eastAsia="ja-JP"/>
        </w:rPr>
        <w:t xml:space="preserve">de </w:t>
      </w:r>
      <w:r>
        <w:rPr>
          <w:lang w:eastAsia="ja-JP"/>
        </w:rPr>
        <w:t xml:space="preserve">contenidos de </w:t>
      </w:r>
      <w:r w:rsidRPr="004D7FE4">
        <w:rPr>
          <w:lang w:eastAsia="ja-JP"/>
        </w:rPr>
        <w:t>la página “Revista E&amp;D”</w:t>
      </w:r>
    </w:p>
    <w:p w:rsidR="00F96FF0" w:rsidRDefault="00F9396D" w:rsidP="0068210F">
      <w:pPr>
        <w:pStyle w:val="Ttulo4"/>
        <w:rPr>
          <w:rFonts w:asciiTheme="minorHAnsi" w:eastAsiaTheme="minorHAnsi" w:hAnsiTheme="minorHAnsi" w:cstheme="minorBidi"/>
          <w:i w:val="0"/>
          <w:iCs w:val="0"/>
          <w:color w:val="auto"/>
          <w:lang w:eastAsia="ja-JP"/>
        </w:rPr>
      </w:pPr>
      <w:r>
        <w:rPr>
          <w:rFonts w:asciiTheme="minorHAnsi" w:eastAsiaTheme="minorHAnsi" w:hAnsiTheme="minorHAnsi" w:cstheme="minorBidi"/>
          <w:i w:val="0"/>
          <w:iCs w:val="0"/>
          <w:color w:val="auto"/>
          <w:lang w:eastAsia="ja-JP"/>
        </w:rPr>
        <w:t>La página “Revista E&amp;D” contiene</w:t>
      </w:r>
      <w:r w:rsidR="004E7CA4">
        <w:rPr>
          <w:rFonts w:asciiTheme="minorHAnsi" w:eastAsiaTheme="minorHAnsi" w:hAnsiTheme="minorHAnsi" w:cstheme="minorBidi"/>
          <w:i w:val="0"/>
          <w:iCs w:val="0"/>
          <w:color w:val="auto"/>
          <w:lang w:eastAsia="ja-JP"/>
        </w:rPr>
        <w:t xml:space="preserve"> una galería de imágenes con todas las ediciones publicadas de la Revista E&amp;D. Para ver cómo crear la galería de imágenes véase sección </w:t>
      </w:r>
      <w:r w:rsidR="004E7CA4">
        <w:rPr>
          <w:rFonts w:asciiTheme="minorHAnsi" w:eastAsiaTheme="minorHAnsi" w:hAnsiTheme="minorHAnsi" w:cstheme="minorBidi"/>
          <w:i w:val="0"/>
          <w:iCs w:val="0"/>
          <w:color w:val="auto"/>
          <w:lang w:eastAsia="ja-JP"/>
        </w:rPr>
        <w:fldChar w:fldCharType="begin"/>
      </w:r>
      <w:r w:rsidR="004E7CA4">
        <w:rPr>
          <w:rFonts w:asciiTheme="minorHAnsi" w:eastAsiaTheme="minorHAnsi" w:hAnsiTheme="minorHAnsi" w:cstheme="minorBidi"/>
          <w:i w:val="0"/>
          <w:iCs w:val="0"/>
          <w:color w:val="auto"/>
          <w:lang w:eastAsia="ja-JP"/>
        </w:rPr>
        <w:instrText xml:space="preserve"> REF _Ref454461005 \r \h </w:instrText>
      </w:r>
      <w:r w:rsidR="004E7CA4">
        <w:rPr>
          <w:rFonts w:asciiTheme="minorHAnsi" w:eastAsiaTheme="minorHAnsi" w:hAnsiTheme="minorHAnsi" w:cstheme="minorBidi"/>
          <w:i w:val="0"/>
          <w:iCs w:val="0"/>
          <w:color w:val="auto"/>
          <w:lang w:eastAsia="ja-JP"/>
        </w:rPr>
      </w:r>
      <w:r w:rsidR="004E7CA4">
        <w:rPr>
          <w:rFonts w:asciiTheme="minorHAnsi" w:eastAsiaTheme="minorHAnsi" w:hAnsiTheme="minorHAnsi" w:cstheme="minorBidi"/>
          <w:i w:val="0"/>
          <w:iCs w:val="0"/>
          <w:color w:val="auto"/>
          <w:lang w:eastAsia="ja-JP"/>
        </w:rPr>
        <w:fldChar w:fldCharType="separate"/>
      </w:r>
      <w:r w:rsidR="004E7CA4">
        <w:rPr>
          <w:rFonts w:asciiTheme="minorHAnsi" w:eastAsiaTheme="minorHAnsi" w:hAnsiTheme="minorHAnsi" w:cstheme="minorBidi"/>
          <w:i w:val="0"/>
          <w:iCs w:val="0"/>
          <w:color w:val="auto"/>
          <w:lang w:eastAsia="ja-JP"/>
        </w:rPr>
        <w:t>7.3</w:t>
      </w:r>
      <w:r w:rsidR="004E7CA4">
        <w:rPr>
          <w:rFonts w:asciiTheme="minorHAnsi" w:eastAsiaTheme="minorHAnsi" w:hAnsiTheme="minorHAnsi" w:cstheme="minorBidi"/>
          <w:i w:val="0"/>
          <w:iCs w:val="0"/>
          <w:color w:val="auto"/>
          <w:lang w:eastAsia="ja-JP"/>
        </w:rPr>
        <w:fldChar w:fldCharType="end"/>
      </w:r>
      <w:r w:rsidR="004E7CA4">
        <w:rPr>
          <w:rFonts w:asciiTheme="minorHAnsi" w:eastAsiaTheme="minorHAnsi" w:hAnsiTheme="minorHAnsi" w:cstheme="minorBidi"/>
          <w:i w:val="0"/>
          <w:iCs w:val="0"/>
          <w:color w:val="auto"/>
          <w:lang w:eastAsia="ja-JP"/>
        </w:rPr>
        <w:t xml:space="preserve">. </w:t>
      </w:r>
    </w:p>
    <w:p w:rsidR="00F96FF0" w:rsidRDefault="00F96FF0" w:rsidP="0068210F">
      <w:pPr>
        <w:pStyle w:val="Ttulo4"/>
        <w:rPr>
          <w:rFonts w:asciiTheme="minorHAnsi" w:eastAsiaTheme="minorHAnsi" w:hAnsiTheme="minorHAnsi" w:cstheme="minorBidi"/>
          <w:i w:val="0"/>
          <w:iCs w:val="0"/>
          <w:color w:val="auto"/>
          <w:lang w:eastAsia="ja-JP"/>
        </w:rPr>
      </w:pPr>
    </w:p>
    <w:p w:rsidR="00F9396D" w:rsidRDefault="004E7CA4" w:rsidP="0068210F">
      <w:pPr>
        <w:pStyle w:val="Ttulo4"/>
        <w:rPr>
          <w:rFonts w:asciiTheme="minorHAnsi" w:eastAsiaTheme="minorHAnsi" w:hAnsiTheme="minorHAnsi" w:cstheme="minorBidi"/>
          <w:i w:val="0"/>
          <w:iCs w:val="0"/>
          <w:color w:val="auto"/>
          <w:lang w:eastAsia="ja-JP"/>
        </w:rPr>
      </w:pPr>
      <w:r>
        <w:rPr>
          <w:rFonts w:asciiTheme="minorHAnsi" w:eastAsiaTheme="minorHAnsi" w:hAnsiTheme="minorHAnsi" w:cstheme="minorBidi"/>
          <w:i w:val="0"/>
          <w:iCs w:val="0"/>
          <w:color w:val="auto"/>
          <w:lang w:eastAsia="ja-JP"/>
        </w:rPr>
        <w:t>Cada edici</w:t>
      </w:r>
      <w:r w:rsidR="00343205">
        <w:rPr>
          <w:rFonts w:asciiTheme="minorHAnsi" w:eastAsiaTheme="minorHAnsi" w:hAnsiTheme="minorHAnsi" w:cstheme="minorBidi"/>
          <w:i w:val="0"/>
          <w:iCs w:val="0"/>
          <w:color w:val="auto"/>
          <w:lang w:eastAsia="ja-JP"/>
        </w:rPr>
        <w:t>ón de una revista tiene su propia</w:t>
      </w:r>
      <w:r>
        <w:rPr>
          <w:rFonts w:asciiTheme="minorHAnsi" w:eastAsiaTheme="minorHAnsi" w:hAnsiTheme="minorHAnsi" w:cstheme="minorBidi"/>
          <w:i w:val="0"/>
          <w:iCs w:val="0"/>
          <w:color w:val="auto"/>
          <w:lang w:eastAsia="ja-JP"/>
        </w:rPr>
        <w:t xml:space="preserve"> página en que </w:t>
      </w:r>
      <w:r w:rsidR="00343205">
        <w:rPr>
          <w:rFonts w:asciiTheme="minorHAnsi" w:eastAsiaTheme="minorHAnsi" w:hAnsiTheme="minorHAnsi" w:cstheme="minorBidi"/>
          <w:i w:val="0"/>
          <w:iCs w:val="0"/>
          <w:color w:val="auto"/>
          <w:lang w:eastAsia="ja-JP"/>
        </w:rPr>
        <w:t xml:space="preserve">se muestra un resumen corto de la edición, su tabla de contenido, un enlace con la posibilidad de descargar la revista y una imagen de la portada en la barra lateral. Un usuario con el rol “editor” puede modificar todos los contenidos, salvo de eliminar o cambiar la imagen de la portada en la barra lateral. Para ello </w:t>
      </w:r>
      <w:r w:rsidR="00921EF0">
        <w:rPr>
          <w:rFonts w:asciiTheme="minorHAnsi" w:eastAsiaTheme="minorHAnsi" w:hAnsiTheme="minorHAnsi" w:cstheme="minorBidi"/>
          <w:i w:val="0"/>
          <w:iCs w:val="0"/>
          <w:color w:val="auto"/>
          <w:lang w:eastAsia="ja-JP"/>
        </w:rPr>
        <w:t xml:space="preserve">se necesita un usuario con </w:t>
      </w:r>
      <w:r w:rsidR="00343205">
        <w:rPr>
          <w:rFonts w:asciiTheme="minorHAnsi" w:eastAsiaTheme="minorHAnsi" w:hAnsiTheme="minorHAnsi" w:cstheme="minorBidi"/>
          <w:i w:val="0"/>
          <w:iCs w:val="0"/>
          <w:color w:val="auto"/>
          <w:lang w:eastAsia="ja-JP"/>
        </w:rPr>
        <w:t>los permisos de un adm</w:t>
      </w:r>
      <w:r w:rsidR="00921EF0">
        <w:rPr>
          <w:rFonts w:asciiTheme="minorHAnsi" w:eastAsiaTheme="minorHAnsi" w:hAnsiTheme="minorHAnsi" w:cstheme="minorBidi"/>
          <w:i w:val="0"/>
          <w:iCs w:val="0"/>
          <w:color w:val="auto"/>
          <w:lang w:eastAsia="ja-JP"/>
        </w:rPr>
        <w:t>i</w:t>
      </w:r>
      <w:r w:rsidR="00343205">
        <w:rPr>
          <w:rFonts w:asciiTheme="minorHAnsi" w:eastAsiaTheme="minorHAnsi" w:hAnsiTheme="minorHAnsi" w:cstheme="minorBidi"/>
          <w:i w:val="0"/>
          <w:iCs w:val="0"/>
          <w:color w:val="auto"/>
          <w:lang w:eastAsia="ja-JP"/>
        </w:rPr>
        <w:t>nistr</w:t>
      </w:r>
      <w:r w:rsidR="00921EF0">
        <w:rPr>
          <w:rFonts w:asciiTheme="minorHAnsi" w:eastAsiaTheme="minorHAnsi" w:hAnsiTheme="minorHAnsi" w:cstheme="minorBidi"/>
          <w:i w:val="0"/>
          <w:iCs w:val="0"/>
          <w:color w:val="auto"/>
          <w:lang w:eastAsia="ja-JP"/>
        </w:rPr>
        <w:t>ador</w:t>
      </w:r>
      <w:r w:rsidR="00343205">
        <w:rPr>
          <w:rFonts w:asciiTheme="minorHAnsi" w:eastAsiaTheme="minorHAnsi" w:hAnsiTheme="minorHAnsi" w:cstheme="minorBidi"/>
          <w:i w:val="0"/>
          <w:iCs w:val="0"/>
          <w:color w:val="auto"/>
          <w:lang w:eastAsia="ja-JP"/>
        </w:rPr>
        <w:t>.</w:t>
      </w:r>
      <w:r w:rsidR="00921EF0">
        <w:rPr>
          <w:rFonts w:asciiTheme="minorHAnsi" w:eastAsiaTheme="minorHAnsi" w:hAnsiTheme="minorHAnsi" w:cstheme="minorBidi"/>
          <w:i w:val="0"/>
          <w:iCs w:val="0"/>
          <w:color w:val="auto"/>
          <w:lang w:eastAsia="ja-JP"/>
        </w:rPr>
        <w:t xml:space="preserve"> </w:t>
      </w:r>
      <w:r w:rsidR="00343205">
        <w:rPr>
          <w:rFonts w:asciiTheme="minorHAnsi" w:eastAsiaTheme="minorHAnsi" w:hAnsiTheme="minorHAnsi" w:cstheme="minorBidi"/>
          <w:i w:val="0"/>
          <w:iCs w:val="0"/>
          <w:color w:val="auto"/>
          <w:lang w:eastAsia="ja-JP"/>
        </w:rPr>
        <w:t xml:space="preserve"> </w:t>
      </w:r>
    </w:p>
    <w:p w:rsidR="00304DA8" w:rsidRDefault="00D55578" w:rsidP="00921EF0">
      <w:pPr>
        <w:rPr>
          <w:lang w:eastAsia="ja-JP"/>
        </w:rPr>
      </w:pPr>
      <w:r>
        <w:rPr>
          <w:lang w:eastAsia="ja-JP"/>
        </w:rPr>
        <w:t xml:space="preserve">Para aprender como añadir la tabla de contenidos a una página véase sección </w:t>
      </w:r>
      <w:r>
        <w:rPr>
          <w:lang w:eastAsia="ja-JP"/>
        </w:rPr>
        <w:fldChar w:fldCharType="begin"/>
      </w:r>
      <w:r>
        <w:rPr>
          <w:lang w:eastAsia="ja-JP"/>
        </w:rPr>
        <w:instrText xml:space="preserve"> REF _Ref454463585 \r \h </w:instrText>
      </w:r>
      <w:r>
        <w:rPr>
          <w:lang w:eastAsia="ja-JP"/>
        </w:rPr>
      </w:r>
      <w:r>
        <w:rPr>
          <w:lang w:eastAsia="ja-JP"/>
        </w:rPr>
        <w:fldChar w:fldCharType="separate"/>
      </w:r>
      <w:r>
        <w:rPr>
          <w:lang w:eastAsia="ja-JP"/>
        </w:rPr>
        <w:t>7.6</w:t>
      </w:r>
      <w:r>
        <w:rPr>
          <w:lang w:eastAsia="ja-JP"/>
        </w:rPr>
        <w:fldChar w:fldCharType="end"/>
      </w:r>
      <w:r>
        <w:rPr>
          <w:lang w:eastAsia="ja-JP"/>
        </w:rPr>
        <w:t>.</w:t>
      </w:r>
      <w:r w:rsidR="00304DA8">
        <w:rPr>
          <w:lang w:eastAsia="ja-JP"/>
        </w:rPr>
        <w:t xml:space="preserve"> </w:t>
      </w:r>
    </w:p>
    <w:p w:rsidR="00304DA8" w:rsidRDefault="00304DA8" w:rsidP="00921EF0">
      <w:pPr>
        <w:rPr>
          <w:lang w:eastAsia="ja-JP"/>
        </w:rPr>
      </w:pPr>
      <w:r>
        <w:rPr>
          <w:lang w:eastAsia="ja-JP"/>
        </w:rPr>
        <w:t xml:space="preserve">Para añadir un enlace que permite la descarga directa primero hay que pulsar el botón “Añadir objeto” (véase la imagen más adelante). Se abre una </w:t>
      </w:r>
      <w:r w:rsidR="008A6B87">
        <w:rPr>
          <w:lang w:eastAsia="ja-JP"/>
        </w:rPr>
        <w:t xml:space="preserve">nueva </w:t>
      </w:r>
      <w:r>
        <w:rPr>
          <w:lang w:eastAsia="ja-JP"/>
        </w:rPr>
        <w:t xml:space="preserve">pantalla con la Biblioteca Multimedia de </w:t>
      </w:r>
      <w:proofErr w:type="spellStart"/>
      <w:r>
        <w:rPr>
          <w:lang w:eastAsia="ja-JP"/>
        </w:rPr>
        <w:t>WordPress</w:t>
      </w:r>
      <w:proofErr w:type="spellEnd"/>
      <w:r>
        <w:rPr>
          <w:lang w:eastAsia="ja-JP"/>
        </w:rPr>
        <w:t>. A trav</w:t>
      </w:r>
      <w:r w:rsidR="008A6B87">
        <w:rPr>
          <w:lang w:eastAsia="ja-JP"/>
        </w:rPr>
        <w:t xml:space="preserve">és de esta herramienta se puede elegir un </w:t>
      </w:r>
      <w:r>
        <w:rPr>
          <w:lang w:eastAsia="ja-JP"/>
        </w:rPr>
        <w:t xml:space="preserve">documento </w:t>
      </w:r>
      <w:r w:rsidR="008A6B87">
        <w:rPr>
          <w:lang w:eastAsia="ja-JP"/>
        </w:rPr>
        <w:t xml:space="preserve">que se quiere enlazar. En caso de que el documento aún no esté disponible en la Biblioteca Multimedia elija la pestaña “Subir archivos” para cargar un documento de su ordenador. Finaliza la selección pulsando el botón “Insertar en la página”.  </w:t>
      </w:r>
    </w:p>
    <w:p w:rsidR="00304DA8" w:rsidRDefault="00304DA8" w:rsidP="00304DA8">
      <w:pPr>
        <w:keepNext/>
        <w:jc w:val="center"/>
      </w:pPr>
      <w:r>
        <w:rPr>
          <w:noProof/>
          <w:lang w:eastAsia="es-BO"/>
        </w:rPr>
        <w:drawing>
          <wp:inline distT="0" distB="0" distL="0" distR="0" wp14:anchorId="4191CC9C" wp14:editId="27839D38">
            <wp:extent cx="5760000" cy="3304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NER-WP_Revista_NewLink.png"/>
                    <pic:cNvPicPr/>
                  </pic:nvPicPr>
                  <pic:blipFill>
                    <a:blip r:embed="rId79">
                      <a:extLst>
                        <a:ext uri="{28A0092B-C50C-407E-A947-70E740481C1C}">
                          <a14:useLocalDpi xmlns:a14="http://schemas.microsoft.com/office/drawing/2010/main" val="0"/>
                        </a:ext>
                      </a:extLst>
                    </a:blip>
                    <a:stretch>
                      <a:fillRect/>
                    </a:stretch>
                  </pic:blipFill>
                  <pic:spPr>
                    <a:xfrm>
                      <a:off x="0" y="0"/>
                      <a:ext cx="5760000" cy="3304800"/>
                    </a:xfrm>
                    <a:prstGeom prst="rect">
                      <a:avLst/>
                    </a:prstGeom>
                  </pic:spPr>
                </pic:pic>
              </a:graphicData>
            </a:graphic>
          </wp:inline>
        </w:drawing>
      </w:r>
    </w:p>
    <w:p w:rsidR="00D55578" w:rsidRDefault="00304DA8" w:rsidP="00304DA8">
      <w:pPr>
        <w:pStyle w:val="Epgrafe"/>
        <w:jc w:val="center"/>
        <w:rPr>
          <w:lang w:eastAsia="ja-JP"/>
        </w:rPr>
      </w:pPr>
      <w:r>
        <w:t xml:space="preserve">Imagen </w:t>
      </w:r>
      <w:r>
        <w:fldChar w:fldCharType="begin"/>
      </w:r>
      <w:r>
        <w:instrText xml:space="preserve"> SEQ Imagen \* ARABIC </w:instrText>
      </w:r>
      <w:r>
        <w:fldChar w:fldCharType="separate"/>
      </w:r>
      <w:r w:rsidR="00587B47">
        <w:rPr>
          <w:noProof/>
        </w:rPr>
        <w:t>18</w:t>
      </w:r>
      <w:r>
        <w:fldChar w:fldCharType="end"/>
      </w:r>
      <w:r>
        <w:t>: Botón "Añadir objeto" en el editor</w:t>
      </w:r>
    </w:p>
    <w:p w:rsidR="007D1DE0" w:rsidRDefault="008A6B87" w:rsidP="007D1DE0">
      <w:pPr>
        <w:rPr>
          <w:lang w:eastAsia="ja-JP"/>
        </w:rPr>
      </w:pPr>
      <w:r>
        <w:rPr>
          <w:lang w:eastAsia="ja-JP"/>
        </w:rPr>
        <w:t>Ahora un nuevo enlace se muestra en el editor. Para revisar si el enlace abrirá</w:t>
      </w:r>
      <w:r w:rsidR="00532382">
        <w:rPr>
          <w:lang w:eastAsia="ja-JP"/>
        </w:rPr>
        <w:t xml:space="preserve"> en una nueva pestaña o para por ejemplo </w:t>
      </w:r>
      <w:r>
        <w:rPr>
          <w:lang w:eastAsia="ja-JP"/>
        </w:rPr>
        <w:t xml:space="preserve">cambiar el texto </w:t>
      </w:r>
      <w:r w:rsidR="00532382">
        <w:rPr>
          <w:lang w:eastAsia="ja-JP"/>
        </w:rPr>
        <w:t>de enlace</w:t>
      </w:r>
      <w:r>
        <w:rPr>
          <w:lang w:eastAsia="ja-JP"/>
        </w:rPr>
        <w:t>,</w:t>
      </w:r>
      <w:r w:rsidR="00532382">
        <w:rPr>
          <w:lang w:eastAsia="ja-JP"/>
        </w:rPr>
        <w:t xml:space="preserve"> haga clic sobre el enlace para que se </w:t>
      </w:r>
      <w:proofErr w:type="gramStart"/>
      <w:r w:rsidR="00532382">
        <w:rPr>
          <w:lang w:eastAsia="ja-JP"/>
        </w:rPr>
        <w:t>abre</w:t>
      </w:r>
      <w:proofErr w:type="gramEnd"/>
      <w:r w:rsidR="00532382">
        <w:rPr>
          <w:lang w:eastAsia="ja-JP"/>
        </w:rPr>
        <w:t xml:space="preserve"> un </w:t>
      </w:r>
      <w:proofErr w:type="spellStart"/>
      <w:r w:rsidR="00532382">
        <w:rPr>
          <w:lang w:eastAsia="ja-JP"/>
        </w:rPr>
        <w:t>tool-tip</w:t>
      </w:r>
      <w:proofErr w:type="spellEnd"/>
      <w:r w:rsidR="00532382">
        <w:rPr>
          <w:lang w:eastAsia="ja-JP"/>
        </w:rPr>
        <w:t>. Pulse el icono de</w:t>
      </w:r>
      <w:r w:rsidR="007D1DE0">
        <w:rPr>
          <w:lang w:eastAsia="ja-JP"/>
        </w:rPr>
        <w:t xml:space="preserve"> un</w:t>
      </w:r>
      <w:r w:rsidR="00532382">
        <w:rPr>
          <w:lang w:eastAsia="ja-JP"/>
        </w:rPr>
        <w:t xml:space="preserve"> l</w:t>
      </w:r>
      <w:r w:rsidR="007D1DE0">
        <w:rPr>
          <w:lang w:eastAsia="ja-JP"/>
        </w:rPr>
        <w:t>ápiz para abrir el dialogo que permite</w:t>
      </w:r>
      <w:r w:rsidR="00532382">
        <w:rPr>
          <w:lang w:eastAsia="ja-JP"/>
        </w:rPr>
        <w:t xml:space="preserve"> editar el enlace</w:t>
      </w:r>
      <w:r w:rsidR="00984265">
        <w:rPr>
          <w:lang w:eastAsia="ja-JP"/>
        </w:rPr>
        <w:t xml:space="preserve">. Como se muestra en </w:t>
      </w:r>
      <w:r w:rsidR="00532382">
        <w:rPr>
          <w:lang w:eastAsia="ja-JP"/>
        </w:rPr>
        <w:t>la imagen más adelante</w:t>
      </w:r>
      <w:r w:rsidR="00984265">
        <w:rPr>
          <w:lang w:eastAsia="ja-JP"/>
        </w:rPr>
        <w:t xml:space="preserve"> acá se tiene la posibilidad de marcar la casilla que hace abrir el documento en una nueva pestaña. Esta configuración es muy recomendada para todos los enlaces a páginas externas o archivos internos que se ofrece para descargar. Además se puede cambiar el texto de enlace en el campo correspondiente. Pulse </w:t>
      </w:r>
      <w:r w:rsidR="007D1DE0">
        <w:rPr>
          <w:lang w:eastAsia="ja-JP"/>
        </w:rPr>
        <w:t xml:space="preserve">el botón </w:t>
      </w:r>
      <w:r w:rsidR="00984265">
        <w:rPr>
          <w:lang w:eastAsia="ja-JP"/>
        </w:rPr>
        <w:t xml:space="preserve">“Actualizar” para que los cambios se </w:t>
      </w:r>
      <w:proofErr w:type="gramStart"/>
      <w:r w:rsidR="00984265">
        <w:rPr>
          <w:lang w:eastAsia="ja-JP"/>
        </w:rPr>
        <w:t>efectúan</w:t>
      </w:r>
      <w:proofErr w:type="gramEnd"/>
      <w:r w:rsidR="00984265">
        <w:rPr>
          <w:lang w:eastAsia="ja-JP"/>
        </w:rPr>
        <w:t xml:space="preserve">. </w:t>
      </w:r>
    </w:p>
    <w:p w:rsidR="007D1DE0" w:rsidRDefault="007D1DE0" w:rsidP="007D1DE0">
      <w:pPr>
        <w:rPr>
          <w:lang w:eastAsia="ja-JP"/>
        </w:rPr>
      </w:pPr>
    </w:p>
    <w:p w:rsidR="007D1DE0" w:rsidRPr="007D1DE0" w:rsidRDefault="007D1DE0" w:rsidP="007D1DE0">
      <w:pPr>
        <w:rPr>
          <w:rFonts w:asciiTheme="majorHAnsi" w:eastAsiaTheme="majorEastAsia" w:hAnsiTheme="majorHAnsi" w:cstheme="majorBidi"/>
          <w:color w:val="1F4D78" w:themeColor="accent1" w:themeShade="7F"/>
          <w:sz w:val="24"/>
          <w:szCs w:val="24"/>
          <w:lang w:eastAsia="ja-JP"/>
        </w:rPr>
      </w:pPr>
      <w:r>
        <w:rPr>
          <w:lang w:eastAsia="ja-JP"/>
        </w:rPr>
        <w:t xml:space="preserve">Aviso: Debido que las páginas con la información detallada sobre las revistas son subpáginas de la página “Revista E&amp;D” estas páginas necesitan cómo atributo de página necesitan el valor “Revista E&amp;D” para indicar la página superior (véase </w:t>
      </w:r>
      <w:r>
        <w:rPr>
          <w:lang w:eastAsia="ja-JP"/>
        </w:rPr>
        <w:fldChar w:fldCharType="begin"/>
      </w:r>
      <w:r>
        <w:rPr>
          <w:lang w:eastAsia="ja-JP"/>
        </w:rPr>
        <w:instrText xml:space="preserve"> REF _Ref454462629 \h </w:instrText>
      </w:r>
      <w:r>
        <w:rPr>
          <w:lang w:eastAsia="ja-JP"/>
        </w:rPr>
      </w:r>
      <w:r>
        <w:rPr>
          <w:lang w:eastAsia="ja-JP"/>
        </w:rPr>
        <w:fldChar w:fldCharType="separate"/>
      </w:r>
      <w:r>
        <w:t xml:space="preserve">imagen </w:t>
      </w:r>
      <w:r>
        <w:rPr>
          <w:noProof/>
        </w:rPr>
        <w:t>16</w:t>
      </w:r>
      <w:r>
        <w:rPr>
          <w:lang w:eastAsia="ja-JP"/>
        </w:rPr>
        <w:fldChar w:fldCharType="end"/>
      </w:r>
      <w:r>
        <w:rPr>
          <w:lang w:eastAsia="ja-JP"/>
        </w:rPr>
        <w:t xml:space="preserve"> para un ejemplo análogo).  </w:t>
      </w:r>
    </w:p>
    <w:p w:rsidR="00984265" w:rsidRDefault="00984265" w:rsidP="00921EF0">
      <w:pPr>
        <w:rPr>
          <w:lang w:eastAsia="ja-JP"/>
        </w:rPr>
      </w:pPr>
    </w:p>
    <w:p w:rsidR="00D91061" w:rsidRDefault="00532382" w:rsidP="00D91061">
      <w:pPr>
        <w:keepNext/>
        <w:jc w:val="center"/>
      </w:pPr>
      <w:r>
        <w:rPr>
          <w:noProof/>
          <w:lang w:eastAsia="es-BO"/>
        </w:rPr>
        <w:drawing>
          <wp:inline distT="0" distB="0" distL="0" distR="0" wp14:anchorId="1C1E728D" wp14:editId="1C318860">
            <wp:extent cx="2880000" cy="291240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NER-WP_Revista_changeLink.png"/>
                    <pic:cNvPicPr/>
                  </pic:nvPicPr>
                  <pic:blipFill>
                    <a:blip r:embed="rId80">
                      <a:extLst>
                        <a:ext uri="{28A0092B-C50C-407E-A947-70E740481C1C}">
                          <a14:useLocalDpi xmlns:a14="http://schemas.microsoft.com/office/drawing/2010/main" val="0"/>
                        </a:ext>
                      </a:extLst>
                    </a:blip>
                    <a:stretch>
                      <a:fillRect/>
                    </a:stretch>
                  </pic:blipFill>
                  <pic:spPr>
                    <a:xfrm>
                      <a:off x="0" y="0"/>
                      <a:ext cx="2880000" cy="2912400"/>
                    </a:xfrm>
                    <a:prstGeom prst="rect">
                      <a:avLst/>
                    </a:prstGeom>
                  </pic:spPr>
                </pic:pic>
              </a:graphicData>
            </a:graphic>
          </wp:inline>
        </w:drawing>
      </w:r>
    </w:p>
    <w:p w:rsidR="00F9396D" w:rsidRDefault="00D91061" w:rsidP="00805B3C">
      <w:pPr>
        <w:pStyle w:val="Epgrafe"/>
        <w:jc w:val="center"/>
      </w:pPr>
      <w:r>
        <w:t xml:space="preserve">Imagen </w:t>
      </w:r>
      <w:r>
        <w:fldChar w:fldCharType="begin"/>
      </w:r>
      <w:r>
        <w:instrText xml:space="preserve"> SEQ Imagen \* ARABIC </w:instrText>
      </w:r>
      <w:r>
        <w:fldChar w:fldCharType="separate"/>
      </w:r>
      <w:r w:rsidR="00587B47">
        <w:rPr>
          <w:noProof/>
        </w:rPr>
        <w:t>19</w:t>
      </w:r>
      <w:r>
        <w:fldChar w:fldCharType="end"/>
      </w:r>
      <w:r>
        <w:t>: Dialogo para editar un enlace</w:t>
      </w:r>
    </w:p>
    <w:p w:rsidR="00805B3C" w:rsidRPr="00805B3C" w:rsidRDefault="00805B3C" w:rsidP="00805B3C"/>
    <w:p w:rsidR="00805B3C" w:rsidRDefault="004D7FE4" w:rsidP="0068210F">
      <w:pPr>
        <w:pStyle w:val="Ttulo4"/>
        <w:rPr>
          <w:lang w:eastAsia="ja-JP"/>
        </w:rPr>
      </w:pPr>
      <w:r>
        <w:rPr>
          <w:lang w:eastAsia="ja-JP"/>
        </w:rPr>
        <w:t xml:space="preserve">Edición </w:t>
      </w:r>
      <w:r w:rsidRPr="004D7FE4">
        <w:rPr>
          <w:lang w:eastAsia="ja-JP"/>
        </w:rPr>
        <w:t xml:space="preserve">de </w:t>
      </w:r>
      <w:r>
        <w:rPr>
          <w:lang w:eastAsia="ja-JP"/>
        </w:rPr>
        <w:t xml:space="preserve">contenidos de </w:t>
      </w:r>
      <w:r w:rsidRPr="004D7FE4">
        <w:rPr>
          <w:lang w:eastAsia="ja-JP"/>
        </w:rPr>
        <w:t>la página “Artículos”</w:t>
      </w:r>
    </w:p>
    <w:p w:rsidR="000C0FD9" w:rsidRDefault="00805B3C" w:rsidP="00805B3C">
      <w:r>
        <w:rPr>
          <w:lang w:eastAsia="ja-JP"/>
        </w:rPr>
        <w:t xml:space="preserve">La página “Artículos” es la única </w:t>
      </w:r>
      <w:r w:rsidR="00DF2C85">
        <w:rPr>
          <w:lang w:eastAsia="ja-JP"/>
        </w:rPr>
        <w:t xml:space="preserve">página que muestra </w:t>
      </w:r>
      <w:r w:rsidR="008869E3">
        <w:t>entradas (</w:t>
      </w:r>
      <w:proofErr w:type="spellStart"/>
      <w:r w:rsidR="008869E3">
        <w:t>posts</w:t>
      </w:r>
      <w:proofErr w:type="spellEnd"/>
      <w:r w:rsidR="008869E3">
        <w:t xml:space="preserve">) (véase sección </w:t>
      </w:r>
      <w:r w:rsidR="008869E3">
        <w:fldChar w:fldCharType="begin"/>
      </w:r>
      <w:r w:rsidR="008869E3">
        <w:instrText xml:space="preserve"> REF _Ref454469810 \r \h </w:instrText>
      </w:r>
      <w:r w:rsidR="008869E3">
        <w:fldChar w:fldCharType="separate"/>
      </w:r>
      <w:r w:rsidR="008869E3">
        <w:t>7.1</w:t>
      </w:r>
      <w:r w:rsidR="008869E3">
        <w:fldChar w:fldCharType="end"/>
      </w:r>
      <w:r w:rsidR="008869E3">
        <w:t xml:space="preserve">). Para añadir artículos a esta página hay que crear nuevas entradas a través de la opción </w:t>
      </w:r>
      <w:r w:rsidR="004A55B1">
        <w:t>“Entradas” en el escritorio de administración. Para categorizar las entradas hay la posibilidad de añadir categorías existentes y también crear nuevas categorías. Todas las entradas van aparecer en la página “Artículos”.  Esto se define en la página de “Artículos”</w:t>
      </w:r>
      <w:r w:rsidR="000C0FD9">
        <w:t xml:space="preserve">. En sus atributos de página debe ser elegido la plantilla “Blog Full Content </w:t>
      </w:r>
      <w:proofErr w:type="spellStart"/>
      <w:r w:rsidR="000C0FD9">
        <w:t>Display</w:t>
      </w:r>
      <w:proofErr w:type="spellEnd"/>
      <w:r w:rsidR="000C0FD9">
        <w:t>”, como se muestra en la siguiente imagen.</w:t>
      </w:r>
    </w:p>
    <w:p w:rsidR="000C0FD9" w:rsidRDefault="000C0FD9" w:rsidP="000C0FD9">
      <w:pPr>
        <w:keepNext/>
        <w:jc w:val="center"/>
      </w:pPr>
      <w:r>
        <w:rPr>
          <w:noProof/>
          <w:lang w:eastAsia="es-BO"/>
        </w:rPr>
        <w:drawing>
          <wp:inline distT="0" distB="0" distL="0" distR="0" wp14:anchorId="362EE07A" wp14:editId="15B0CB16">
            <wp:extent cx="4680000" cy="3020400"/>
            <wp:effectExtent l="0" t="0" r="635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INER-WP_articulos.png"/>
                    <pic:cNvPicPr/>
                  </pic:nvPicPr>
                  <pic:blipFill>
                    <a:blip r:embed="rId81">
                      <a:extLst>
                        <a:ext uri="{28A0092B-C50C-407E-A947-70E740481C1C}">
                          <a14:useLocalDpi xmlns:a14="http://schemas.microsoft.com/office/drawing/2010/main" val="0"/>
                        </a:ext>
                      </a:extLst>
                    </a:blip>
                    <a:stretch>
                      <a:fillRect/>
                    </a:stretch>
                  </pic:blipFill>
                  <pic:spPr>
                    <a:xfrm>
                      <a:off x="0" y="0"/>
                      <a:ext cx="4680000" cy="3020400"/>
                    </a:xfrm>
                    <a:prstGeom prst="rect">
                      <a:avLst/>
                    </a:prstGeom>
                  </pic:spPr>
                </pic:pic>
              </a:graphicData>
            </a:graphic>
          </wp:inline>
        </w:drawing>
      </w:r>
    </w:p>
    <w:p w:rsidR="004A55B1" w:rsidRPr="00805B3C" w:rsidRDefault="000C0FD9" w:rsidP="000C0FD9">
      <w:pPr>
        <w:pStyle w:val="Epgrafe"/>
        <w:jc w:val="center"/>
      </w:pPr>
      <w:r>
        <w:t xml:space="preserve">Imagen </w:t>
      </w:r>
      <w:r>
        <w:fldChar w:fldCharType="begin"/>
      </w:r>
      <w:r>
        <w:instrText xml:space="preserve"> SEQ Imagen \* ARABIC </w:instrText>
      </w:r>
      <w:r>
        <w:fldChar w:fldCharType="separate"/>
      </w:r>
      <w:r w:rsidR="00587B47">
        <w:rPr>
          <w:noProof/>
        </w:rPr>
        <w:t>20</w:t>
      </w:r>
      <w:r>
        <w:fldChar w:fldCharType="end"/>
      </w:r>
      <w:r>
        <w:t>: Atributos de la página "Artículos"</w:t>
      </w:r>
    </w:p>
    <w:p w:rsidR="00805B3C" w:rsidRDefault="00805B3C" w:rsidP="0068210F">
      <w:pPr>
        <w:pStyle w:val="Ttulo4"/>
        <w:rPr>
          <w:lang w:eastAsia="ja-JP"/>
        </w:rPr>
      </w:pPr>
    </w:p>
    <w:p w:rsidR="004D7FE4" w:rsidRPr="004D7FE4" w:rsidRDefault="004D7FE4" w:rsidP="0068210F">
      <w:pPr>
        <w:pStyle w:val="Ttulo4"/>
        <w:rPr>
          <w:lang w:eastAsia="ja-JP"/>
        </w:rPr>
      </w:pPr>
      <w:r>
        <w:rPr>
          <w:lang w:eastAsia="ja-JP"/>
        </w:rPr>
        <w:t xml:space="preserve">Edición </w:t>
      </w:r>
      <w:r w:rsidRPr="004D7FE4">
        <w:rPr>
          <w:lang w:eastAsia="ja-JP"/>
        </w:rPr>
        <w:t xml:space="preserve">de </w:t>
      </w:r>
      <w:r>
        <w:rPr>
          <w:lang w:eastAsia="ja-JP"/>
        </w:rPr>
        <w:t xml:space="preserve">contenidos de </w:t>
      </w:r>
      <w:r w:rsidRPr="004D7FE4">
        <w:rPr>
          <w:lang w:eastAsia="ja-JP"/>
        </w:rPr>
        <w:t>la página</w:t>
      </w:r>
      <w:r>
        <w:rPr>
          <w:lang w:eastAsia="ja-JP"/>
        </w:rPr>
        <w:t xml:space="preserve"> “Enlaces”</w:t>
      </w:r>
    </w:p>
    <w:p w:rsidR="00D3078E" w:rsidRPr="000C0FD9" w:rsidRDefault="000C0FD9" w:rsidP="004D7FE4">
      <w:pPr>
        <w:pStyle w:val="Ttulo4"/>
        <w:rPr>
          <w:rFonts w:asciiTheme="minorHAnsi" w:eastAsiaTheme="minorHAnsi" w:hAnsiTheme="minorHAnsi" w:cstheme="minorBidi"/>
          <w:i w:val="0"/>
          <w:iCs w:val="0"/>
          <w:color w:val="auto"/>
          <w:lang w:eastAsia="ja-JP"/>
        </w:rPr>
      </w:pPr>
      <w:r w:rsidRPr="000C0FD9">
        <w:rPr>
          <w:rFonts w:asciiTheme="minorHAnsi" w:eastAsiaTheme="minorHAnsi" w:hAnsiTheme="minorHAnsi" w:cstheme="minorBidi"/>
          <w:i w:val="0"/>
          <w:iCs w:val="0"/>
          <w:color w:val="auto"/>
          <w:lang w:eastAsia="ja-JP"/>
        </w:rPr>
        <w:t xml:space="preserve">La página “Enlaces” </w:t>
      </w:r>
      <w:r w:rsidR="00394205">
        <w:rPr>
          <w:rFonts w:asciiTheme="minorHAnsi" w:eastAsiaTheme="minorHAnsi" w:hAnsiTheme="minorHAnsi" w:cstheme="minorBidi"/>
          <w:i w:val="0"/>
          <w:iCs w:val="0"/>
          <w:color w:val="auto"/>
          <w:lang w:eastAsia="ja-JP"/>
        </w:rPr>
        <w:t xml:space="preserve">muestra el listado de las enlaces de CINER. Los enlaces están agrupados por temática. A través de un clic a un tema se despliegan los correspondientes enlaces. </w:t>
      </w:r>
      <w:r w:rsidR="00587B47">
        <w:rPr>
          <w:rFonts w:asciiTheme="minorHAnsi" w:eastAsiaTheme="minorHAnsi" w:hAnsiTheme="minorHAnsi" w:cstheme="minorBidi"/>
          <w:i w:val="0"/>
          <w:iCs w:val="0"/>
          <w:color w:val="auto"/>
          <w:lang w:eastAsia="ja-JP"/>
        </w:rPr>
        <w:t xml:space="preserve">El </w:t>
      </w:r>
      <w:proofErr w:type="spellStart"/>
      <w:r w:rsidR="00587B47">
        <w:rPr>
          <w:rFonts w:asciiTheme="minorHAnsi" w:eastAsiaTheme="minorHAnsi" w:hAnsiTheme="minorHAnsi" w:cstheme="minorBidi"/>
          <w:i w:val="0"/>
          <w:iCs w:val="0"/>
          <w:color w:val="auto"/>
          <w:lang w:eastAsia="ja-JP"/>
        </w:rPr>
        <w:t>plugin</w:t>
      </w:r>
      <w:proofErr w:type="spellEnd"/>
      <w:r w:rsidR="00587B47">
        <w:rPr>
          <w:rFonts w:asciiTheme="minorHAnsi" w:eastAsiaTheme="minorHAnsi" w:hAnsiTheme="minorHAnsi" w:cstheme="minorBidi"/>
          <w:i w:val="0"/>
          <w:iCs w:val="0"/>
          <w:color w:val="auto"/>
          <w:lang w:eastAsia="ja-JP"/>
        </w:rPr>
        <w:t xml:space="preserve"> </w:t>
      </w:r>
      <w:proofErr w:type="spellStart"/>
      <w:r w:rsidR="00587B47" w:rsidRPr="00587B47">
        <w:rPr>
          <w:rFonts w:asciiTheme="minorHAnsi" w:eastAsiaTheme="minorHAnsi" w:hAnsiTheme="minorHAnsi" w:cstheme="minorBidi"/>
          <w:i w:val="0"/>
          <w:iCs w:val="0"/>
          <w:color w:val="auto"/>
          <w:lang w:eastAsia="ja-JP"/>
        </w:rPr>
        <w:t>Collapse</w:t>
      </w:r>
      <w:proofErr w:type="spellEnd"/>
      <w:r w:rsidR="00587B47" w:rsidRPr="00587B47">
        <w:rPr>
          <w:rFonts w:asciiTheme="minorHAnsi" w:eastAsiaTheme="minorHAnsi" w:hAnsiTheme="minorHAnsi" w:cstheme="minorBidi"/>
          <w:i w:val="0"/>
          <w:iCs w:val="0"/>
          <w:color w:val="auto"/>
          <w:lang w:eastAsia="ja-JP"/>
        </w:rPr>
        <w:t>-O-</w:t>
      </w:r>
      <w:proofErr w:type="spellStart"/>
      <w:r w:rsidR="00587B47" w:rsidRPr="00587B47">
        <w:rPr>
          <w:rFonts w:asciiTheme="minorHAnsi" w:eastAsiaTheme="minorHAnsi" w:hAnsiTheme="minorHAnsi" w:cstheme="minorBidi"/>
          <w:i w:val="0"/>
          <w:iCs w:val="0"/>
          <w:color w:val="auto"/>
          <w:lang w:eastAsia="ja-JP"/>
        </w:rPr>
        <w:t>Matic</w:t>
      </w:r>
      <w:proofErr w:type="spellEnd"/>
      <w:r w:rsidR="00587B47">
        <w:rPr>
          <w:rFonts w:asciiTheme="minorHAnsi" w:eastAsiaTheme="minorHAnsi" w:hAnsiTheme="minorHAnsi" w:cstheme="minorBidi"/>
          <w:i w:val="0"/>
          <w:iCs w:val="0"/>
          <w:color w:val="auto"/>
          <w:lang w:eastAsia="ja-JP"/>
        </w:rPr>
        <w:t xml:space="preserve"> brinda esta funcionalidad. Para configurar esta funcionalidad en una página hay que incluir los códigos </w:t>
      </w:r>
      <w:proofErr w:type="spellStart"/>
      <w:r w:rsidR="00587B47">
        <w:rPr>
          <w:rFonts w:asciiTheme="minorHAnsi" w:eastAsiaTheme="minorHAnsi" w:hAnsiTheme="minorHAnsi" w:cstheme="minorBidi"/>
          <w:i w:val="0"/>
          <w:iCs w:val="0"/>
          <w:color w:val="auto"/>
          <w:lang w:eastAsia="ja-JP"/>
        </w:rPr>
        <w:t>slugs</w:t>
      </w:r>
      <w:proofErr w:type="spellEnd"/>
      <w:r w:rsidR="00587B47">
        <w:rPr>
          <w:rFonts w:asciiTheme="minorHAnsi" w:eastAsiaTheme="minorHAnsi" w:hAnsiTheme="minorHAnsi" w:cstheme="minorBidi"/>
          <w:i w:val="0"/>
          <w:iCs w:val="0"/>
          <w:color w:val="auto"/>
          <w:lang w:eastAsia="ja-JP"/>
        </w:rPr>
        <w:t xml:space="preserve"> del </w:t>
      </w:r>
      <w:proofErr w:type="spellStart"/>
      <w:r w:rsidR="00587B47">
        <w:rPr>
          <w:rFonts w:asciiTheme="minorHAnsi" w:eastAsiaTheme="minorHAnsi" w:hAnsiTheme="minorHAnsi" w:cstheme="minorBidi"/>
          <w:i w:val="0"/>
          <w:iCs w:val="0"/>
          <w:color w:val="auto"/>
          <w:lang w:eastAsia="ja-JP"/>
        </w:rPr>
        <w:t>plugin</w:t>
      </w:r>
      <w:proofErr w:type="spellEnd"/>
      <w:r w:rsidR="00587B47">
        <w:rPr>
          <w:rFonts w:asciiTheme="minorHAnsi" w:eastAsiaTheme="minorHAnsi" w:hAnsiTheme="minorHAnsi" w:cstheme="minorBidi"/>
          <w:i w:val="0"/>
          <w:iCs w:val="0"/>
          <w:color w:val="auto"/>
          <w:lang w:eastAsia="ja-JP"/>
        </w:rPr>
        <w:t xml:space="preserve"> a una página (véase </w:t>
      </w:r>
      <w:r w:rsidR="00587B47">
        <w:rPr>
          <w:rFonts w:asciiTheme="minorHAnsi" w:eastAsiaTheme="minorHAnsi" w:hAnsiTheme="minorHAnsi" w:cstheme="minorBidi"/>
          <w:i w:val="0"/>
          <w:iCs w:val="0"/>
          <w:color w:val="auto"/>
          <w:lang w:eastAsia="ja-JP"/>
        </w:rPr>
        <w:fldChar w:fldCharType="begin"/>
      </w:r>
      <w:r w:rsidR="00587B47">
        <w:rPr>
          <w:rFonts w:asciiTheme="minorHAnsi" w:eastAsiaTheme="minorHAnsi" w:hAnsiTheme="minorHAnsi" w:cstheme="minorBidi"/>
          <w:i w:val="0"/>
          <w:iCs w:val="0"/>
          <w:color w:val="auto"/>
          <w:lang w:eastAsia="ja-JP"/>
        </w:rPr>
        <w:instrText xml:space="preserve"> REF _Ref454472975 \h  \* MERGEFORMAT </w:instrText>
      </w:r>
      <w:r w:rsidR="00587B47">
        <w:rPr>
          <w:rFonts w:asciiTheme="minorHAnsi" w:eastAsiaTheme="minorHAnsi" w:hAnsiTheme="minorHAnsi" w:cstheme="minorBidi"/>
          <w:i w:val="0"/>
          <w:iCs w:val="0"/>
          <w:color w:val="auto"/>
          <w:lang w:eastAsia="ja-JP"/>
        </w:rPr>
      </w:r>
      <w:r w:rsidR="00587B47">
        <w:rPr>
          <w:rFonts w:asciiTheme="minorHAnsi" w:eastAsiaTheme="minorHAnsi" w:hAnsiTheme="minorHAnsi" w:cstheme="minorBidi"/>
          <w:i w:val="0"/>
          <w:iCs w:val="0"/>
          <w:color w:val="auto"/>
          <w:lang w:eastAsia="ja-JP"/>
        </w:rPr>
        <w:fldChar w:fldCharType="separate"/>
      </w:r>
      <w:r w:rsidR="00587B47" w:rsidRPr="00587B47">
        <w:rPr>
          <w:rFonts w:asciiTheme="minorHAnsi" w:eastAsiaTheme="minorHAnsi" w:hAnsiTheme="minorHAnsi" w:cstheme="minorBidi"/>
          <w:i w:val="0"/>
          <w:iCs w:val="0"/>
          <w:color w:val="auto"/>
          <w:lang w:eastAsia="ja-JP"/>
        </w:rPr>
        <w:t>imagen 21</w:t>
      </w:r>
      <w:r w:rsidR="00587B47">
        <w:rPr>
          <w:rFonts w:asciiTheme="minorHAnsi" w:eastAsiaTheme="minorHAnsi" w:hAnsiTheme="minorHAnsi" w:cstheme="minorBidi"/>
          <w:i w:val="0"/>
          <w:iCs w:val="0"/>
          <w:color w:val="auto"/>
          <w:lang w:eastAsia="ja-JP"/>
        </w:rPr>
        <w:fldChar w:fldCharType="end"/>
      </w:r>
      <w:r w:rsidR="00587B47">
        <w:rPr>
          <w:rFonts w:asciiTheme="minorHAnsi" w:eastAsiaTheme="minorHAnsi" w:hAnsiTheme="minorHAnsi" w:cstheme="minorBidi"/>
          <w:i w:val="0"/>
          <w:iCs w:val="0"/>
          <w:color w:val="auto"/>
          <w:lang w:eastAsia="ja-JP"/>
        </w:rPr>
        <w:t>)</w:t>
      </w:r>
      <w:r w:rsidR="00060E87">
        <w:rPr>
          <w:rFonts w:asciiTheme="minorHAnsi" w:eastAsiaTheme="minorHAnsi" w:hAnsiTheme="minorHAnsi" w:cstheme="minorBidi"/>
          <w:i w:val="0"/>
          <w:iCs w:val="0"/>
          <w:color w:val="auto"/>
          <w:lang w:eastAsia="ja-JP"/>
        </w:rPr>
        <w:t>.</w:t>
      </w:r>
      <w:r w:rsidR="00587B47">
        <w:rPr>
          <w:rFonts w:asciiTheme="minorHAnsi" w:eastAsiaTheme="minorHAnsi" w:hAnsiTheme="minorHAnsi" w:cstheme="minorBidi"/>
          <w:i w:val="0"/>
          <w:iCs w:val="0"/>
          <w:color w:val="auto"/>
          <w:lang w:eastAsia="ja-JP"/>
        </w:rPr>
        <w:t xml:space="preserve">  </w:t>
      </w:r>
      <w:r w:rsidRPr="000C0FD9">
        <w:rPr>
          <w:rFonts w:asciiTheme="minorHAnsi" w:eastAsiaTheme="minorHAnsi" w:hAnsiTheme="minorHAnsi" w:cstheme="minorBidi"/>
          <w:i w:val="0"/>
          <w:iCs w:val="0"/>
          <w:color w:val="auto"/>
          <w:lang w:eastAsia="ja-JP"/>
        </w:rPr>
        <w:t xml:space="preserve"> </w:t>
      </w:r>
    </w:p>
    <w:p w:rsidR="00402101" w:rsidRDefault="00402101" w:rsidP="00402101">
      <w:pPr>
        <w:rPr>
          <w:lang w:eastAsia="ja-JP"/>
        </w:rPr>
      </w:pPr>
    </w:p>
    <w:p w:rsidR="00060E87" w:rsidRDefault="00060E87" w:rsidP="00402101">
      <w:pPr>
        <w:rPr>
          <w:lang w:eastAsia="ja-JP"/>
        </w:rPr>
      </w:pPr>
      <w:r>
        <w:rPr>
          <w:lang w:eastAsia="ja-JP"/>
        </w:rPr>
        <w:t xml:space="preserve">Si se quiere añadir un nuevo enlace a un tema ya existente solo hay que insertar el enlace en la lista de enlaces del correspondiente tema. Si se quiere añadir un nuevo tema hay que ingresar los siguientes </w:t>
      </w:r>
      <w:proofErr w:type="spellStart"/>
      <w:r>
        <w:rPr>
          <w:lang w:eastAsia="ja-JP"/>
        </w:rPr>
        <w:t>slugs</w:t>
      </w:r>
      <w:proofErr w:type="spellEnd"/>
      <w:r>
        <w:rPr>
          <w:lang w:eastAsia="ja-JP"/>
        </w:rPr>
        <w:t xml:space="preserve"> en el editor de la página de enlaces:</w:t>
      </w:r>
    </w:p>
    <w:p w:rsidR="00060E87" w:rsidRPr="00060E87" w:rsidRDefault="00060E87" w:rsidP="00060E87">
      <w:pPr>
        <w:ind w:left="708"/>
        <w:rPr>
          <w:rFonts w:ascii="Courier New" w:hAnsi="Courier New" w:cs="Courier New"/>
          <w:sz w:val="18"/>
          <w:szCs w:val="18"/>
        </w:rPr>
      </w:pPr>
      <w:r w:rsidRPr="00060E87">
        <w:rPr>
          <w:rFonts w:ascii="Courier New" w:hAnsi="Courier New" w:cs="Courier New"/>
          <w:sz w:val="18"/>
          <w:szCs w:val="18"/>
        </w:rPr>
        <w:t>[</w:t>
      </w:r>
      <w:proofErr w:type="spellStart"/>
      <w:proofErr w:type="gramStart"/>
      <w:r w:rsidRPr="00060E87">
        <w:rPr>
          <w:rFonts w:ascii="Courier New" w:hAnsi="Courier New" w:cs="Courier New"/>
          <w:sz w:val="18"/>
          <w:szCs w:val="18"/>
        </w:rPr>
        <w:t>expand</w:t>
      </w:r>
      <w:proofErr w:type="spellEnd"/>
      <w:proofErr w:type="gramEnd"/>
      <w:r w:rsidRPr="00060E87">
        <w:rPr>
          <w:rFonts w:ascii="Courier New" w:hAnsi="Courier New" w:cs="Courier New"/>
          <w:sz w:val="18"/>
          <w:szCs w:val="18"/>
        </w:rPr>
        <w:t xml:space="preserve"> </w:t>
      </w:r>
      <w:proofErr w:type="spellStart"/>
      <w:r w:rsidRPr="00060E87">
        <w:rPr>
          <w:rFonts w:ascii="Courier New" w:hAnsi="Courier New" w:cs="Courier New"/>
          <w:sz w:val="18"/>
          <w:szCs w:val="18"/>
        </w:rPr>
        <w:t>title</w:t>
      </w:r>
      <w:proofErr w:type="spellEnd"/>
      <w:r w:rsidRPr="00060E87">
        <w:rPr>
          <w:rFonts w:ascii="Courier New" w:hAnsi="Courier New" w:cs="Courier New"/>
          <w:sz w:val="18"/>
          <w:szCs w:val="18"/>
        </w:rPr>
        <w:t xml:space="preserve">="Nombre del tema nuevo" </w:t>
      </w:r>
      <w:proofErr w:type="spellStart"/>
      <w:r w:rsidRPr="00060E87">
        <w:rPr>
          <w:rFonts w:ascii="Courier New" w:hAnsi="Courier New" w:cs="Courier New"/>
          <w:sz w:val="18"/>
          <w:szCs w:val="18"/>
        </w:rPr>
        <w:t>tag</w:t>
      </w:r>
      <w:proofErr w:type="spellEnd"/>
      <w:r w:rsidRPr="00060E87">
        <w:rPr>
          <w:rFonts w:ascii="Courier New" w:hAnsi="Courier New" w:cs="Courier New"/>
          <w:sz w:val="18"/>
          <w:szCs w:val="18"/>
        </w:rPr>
        <w:t>="h4"]</w:t>
      </w:r>
    </w:p>
    <w:p w:rsidR="00060E87" w:rsidRDefault="00060E87" w:rsidP="00060E87">
      <w:pPr>
        <w:ind w:left="708"/>
        <w:rPr>
          <w:rFonts w:ascii="Courier New" w:hAnsi="Courier New" w:cs="Courier New"/>
          <w:sz w:val="18"/>
          <w:szCs w:val="18"/>
        </w:rPr>
      </w:pPr>
      <w:r w:rsidRPr="00060E87">
        <w:rPr>
          <w:rFonts w:ascii="Courier New" w:hAnsi="Courier New" w:cs="Courier New"/>
          <w:sz w:val="18"/>
          <w:szCs w:val="18"/>
        </w:rPr>
        <w:t>[/</w:t>
      </w:r>
      <w:proofErr w:type="spellStart"/>
      <w:proofErr w:type="gramStart"/>
      <w:r w:rsidRPr="00060E87">
        <w:rPr>
          <w:rFonts w:ascii="Courier New" w:hAnsi="Courier New" w:cs="Courier New"/>
          <w:sz w:val="18"/>
          <w:szCs w:val="18"/>
        </w:rPr>
        <w:t>expand</w:t>
      </w:r>
      <w:proofErr w:type="spellEnd"/>
      <w:proofErr w:type="gramEnd"/>
      <w:r w:rsidRPr="00060E87">
        <w:rPr>
          <w:rFonts w:ascii="Courier New" w:hAnsi="Courier New" w:cs="Courier New"/>
          <w:sz w:val="18"/>
          <w:szCs w:val="18"/>
        </w:rPr>
        <w:t>]</w:t>
      </w:r>
    </w:p>
    <w:p w:rsidR="00060E87" w:rsidRDefault="00060E87" w:rsidP="00060E87">
      <w:pPr>
        <w:rPr>
          <w:rFonts w:cs="Courier New"/>
        </w:rPr>
      </w:pPr>
      <w:r>
        <w:rPr>
          <w:rFonts w:cs="Courier New"/>
        </w:rPr>
        <w:t>Entre los dos corchetes se puede añadir los nuevos enlaces, es decir</w:t>
      </w:r>
    </w:p>
    <w:p w:rsidR="00060E87" w:rsidRPr="00060E87" w:rsidRDefault="00060E87" w:rsidP="00060E87">
      <w:pPr>
        <w:ind w:left="708"/>
        <w:rPr>
          <w:rFonts w:ascii="Courier New" w:hAnsi="Courier New" w:cs="Courier New"/>
          <w:sz w:val="18"/>
          <w:szCs w:val="18"/>
        </w:rPr>
      </w:pPr>
      <w:r>
        <w:rPr>
          <w:rFonts w:cs="Courier New"/>
        </w:rPr>
        <w:t xml:space="preserve"> </w:t>
      </w:r>
      <w:r w:rsidRPr="00060E87">
        <w:rPr>
          <w:rFonts w:ascii="Courier New" w:hAnsi="Courier New" w:cs="Courier New"/>
          <w:sz w:val="18"/>
          <w:szCs w:val="18"/>
        </w:rPr>
        <w:t>[</w:t>
      </w:r>
      <w:proofErr w:type="spellStart"/>
      <w:proofErr w:type="gramStart"/>
      <w:r w:rsidRPr="00060E87">
        <w:rPr>
          <w:rFonts w:ascii="Courier New" w:hAnsi="Courier New" w:cs="Courier New"/>
          <w:sz w:val="18"/>
          <w:szCs w:val="18"/>
        </w:rPr>
        <w:t>expand</w:t>
      </w:r>
      <w:proofErr w:type="spellEnd"/>
      <w:proofErr w:type="gramEnd"/>
      <w:r w:rsidRPr="00060E87">
        <w:rPr>
          <w:rFonts w:ascii="Courier New" w:hAnsi="Courier New" w:cs="Courier New"/>
          <w:sz w:val="18"/>
          <w:szCs w:val="18"/>
        </w:rPr>
        <w:t xml:space="preserve"> </w:t>
      </w:r>
      <w:proofErr w:type="spellStart"/>
      <w:r w:rsidRPr="00060E87">
        <w:rPr>
          <w:rFonts w:ascii="Courier New" w:hAnsi="Courier New" w:cs="Courier New"/>
          <w:sz w:val="18"/>
          <w:szCs w:val="18"/>
        </w:rPr>
        <w:t>title</w:t>
      </w:r>
      <w:proofErr w:type="spellEnd"/>
      <w:r w:rsidRPr="00060E87">
        <w:rPr>
          <w:rFonts w:ascii="Courier New" w:hAnsi="Courier New" w:cs="Courier New"/>
          <w:sz w:val="18"/>
          <w:szCs w:val="18"/>
        </w:rPr>
        <w:t xml:space="preserve">="Nombre del tema nuevo" </w:t>
      </w:r>
      <w:proofErr w:type="spellStart"/>
      <w:r w:rsidRPr="00060E87">
        <w:rPr>
          <w:rFonts w:ascii="Courier New" w:hAnsi="Courier New" w:cs="Courier New"/>
          <w:sz w:val="18"/>
          <w:szCs w:val="18"/>
        </w:rPr>
        <w:t>tag</w:t>
      </w:r>
      <w:proofErr w:type="spellEnd"/>
      <w:r w:rsidRPr="00060E87">
        <w:rPr>
          <w:rFonts w:ascii="Courier New" w:hAnsi="Courier New" w:cs="Courier New"/>
          <w:sz w:val="18"/>
          <w:szCs w:val="18"/>
        </w:rPr>
        <w:t>="h4"]</w:t>
      </w:r>
    </w:p>
    <w:p w:rsidR="00060E87" w:rsidRPr="00060E87" w:rsidRDefault="00060E87" w:rsidP="00AE68E5">
      <w:pPr>
        <w:pStyle w:val="Prrafodelista"/>
        <w:numPr>
          <w:ilvl w:val="0"/>
          <w:numId w:val="11"/>
        </w:numPr>
        <w:rPr>
          <w:rFonts w:ascii="Courier New" w:hAnsi="Courier New" w:cs="Courier New"/>
          <w:color w:val="2E74B5" w:themeColor="accent1" w:themeShade="BF"/>
          <w:sz w:val="18"/>
          <w:szCs w:val="18"/>
          <w:u w:val="single"/>
        </w:rPr>
      </w:pPr>
      <w:r w:rsidRPr="00060E87">
        <w:rPr>
          <w:rFonts w:ascii="Courier New" w:hAnsi="Courier New" w:cs="Courier New"/>
          <w:color w:val="2E74B5" w:themeColor="accent1" w:themeShade="BF"/>
          <w:sz w:val="18"/>
          <w:szCs w:val="18"/>
          <w:u w:val="single"/>
        </w:rPr>
        <w:t>Nuevo enlace</w:t>
      </w:r>
    </w:p>
    <w:p w:rsidR="00060E87" w:rsidRDefault="00060E87" w:rsidP="0004343D">
      <w:pPr>
        <w:ind w:left="708"/>
        <w:rPr>
          <w:rFonts w:ascii="Courier New" w:hAnsi="Courier New" w:cs="Courier New"/>
          <w:sz w:val="18"/>
          <w:szCs w:val="18"/>
        </w:rPr>
      </w:pPr>
      <w:r w:rsidRPr="00060E87">
        <w:rPr>
          <w:rFonts w:ascii="Courier New" w:hAnsi="Courier New" w:cs="Courier New"/>
          <w:sz w:val="18"/>
          <w:szCs w:val="18"/>
        </w:rPr>
        <w:t>[/</w:t>
      </w:r>
      <w:proofErr w:type="spellStart"/>
      <w:proofErr w:type="gramStart"/>
      <w:r w:rsidRPr="00060E87">
        <w:rPr>
          <w:rFonts w:ascii="Courier New" w:hAnsi="Courier New" w:cs="Courier New"/>
          <w:sz w:val="18"/>
          <w:szCs w:val="18"/>
        </w:rPr>
        <w:t>expand</w:t>
      </w:r>
      <w:proofErr w:type="spellEnd"/>
      <w:proofErr w:type="gramEnd"/>
      <w:r w:rsidRPr="00060E87">
        <w:rPr>
          <w:rFonts w:ascii="Courier New" w:hAnsi="Courier New" w:cs="Courier New"/>
          <w:sz w:val="18"/>
          <w:szCs w:val="18"/>
        </w:rPr>
        <w:t>]</w:t>
      </w:r>
    </w:p>
    <w:p w:rsidR="0004343D" w:rsidRPr="0004343D" w:rsidRDefault="0004343D" w:rsidP="0004343D">
      <w:pPr>
        <w:ind w:left="708"/>
        <w:rPr>
          <w:rFonts w:ascii="Courier New" w:hAnsi="Courier New" w:cs="Courier New"/>
          <w:sz w:val="18"/>
          <w:szCs w:val="18"/>
        </w:rPr>
      </w:pPr>
    </w:p>
    <w:p w:rsidR="00060E87" w:rsidRDefault="00060E87" w:rsidP="00060E87">
      <w:pPr>
        <w:rPr>
          <w:rFonts w:cs="Courier New"/>
        </w:rPr>
      </w:pPr>
      <w:r>
        <w:rPr>
          <w:rFonts w:cs="Courier New"/>
        </w:rPr>
        <w:t xml:space="preserve">La opción </w:t>
      </w:r>
      <w:proofErr w:type="spellStart"/>
      <w:r>
        <w:rPr>
          <w:rFonts w:cs="Courier New"/>
        </w:rPr>
        <w:t>tag</w:t>
      </w:r>
      <w:proofErr w:type="spellEnd"/>
      <w:r>
        <w:rPr>
          <w:rFonts w:cs="Courier New"/>
        </w:rPr>
        <w:t xml:space="preserve">=”h4” sirve para definir el tamaño de letra del tema y debería ser mantenida.    </w:t>
      </w:r>
    </w:p>
    <w:p w:rsidR="0004343D" w:rsidRDefault="0004343D" w:rsidP="00060E87">
      <w:r>
        <w:rPr>
          <w:rFonts w:cs="Courier New"/>
        </w:rPr>
        <w:t xml:space="preserve">El </w:t>
      </w:r>
      <w:proofErr w:type="spellStart"/>
      <w:r w:rsidRPr="0004343D">
        <w:rPr>
          <w:rFonts w:cs="Courier New"/>
        </w:rPr>
        <w:t>plugin</w:t>
      </w:r>
      <w:proofErr w:type="spellEnd"/>
      <w:r w:rsidRPr="0004343D">
        <w:rPr>
          <w:rFonts w:cs="Courier New"/>
        </w:rPr>
        <w:t xml:space="preserve"> </w:t>
      </w:r>
      <w:proofErr w:type="spellStart"/>
      <w:r w:rsidRPr="0004343D">
        <w:rPr>
          <w:iCs/>
          <w:lang w:eastAsia="ja-JP"/>
        </w:rPr>
        <w:t>Collapse</w:t>
      </w:r>
      <w:proofErr w:type="spellEnd"/>
      <w:r w:rsidRPr="0004343D">
        <w:rPr>
          <w:iCs/>
          <w:lang w:eastAsia="ja-JP"/>
        </w:rPr>
        <w:t>-O-</w:t>
      </w:r>
      <w:proofErr w:type="spellStart"/>
      <w:r w:rsidRPr="0004343D">
        <w:rPr>
          <w:iCs/>
          <w:lang w:eastAsia="ja-JP"/>
        </w:rPr>
        <w:t>Matic</w:t>
      </w:r>
      <w:proofErr w:type="spellEnd"/>
      <w:r>
        <w:rPr>
          <w:iCs/>
          <w:lang w:eastAsia="ja-JP"/>
        </w:rPr>
        <w:t xml:space="preserve"> permite diferentes niveles de </w:t>
      </w:r>
      <w:r>
        <w:t xml:space="preserve">anidamiento. Es decir, un tema puede tener sub-temas, sub-sub-temas etc. </w:t>
      </w:r>
    </w:p>
    <w:p w:rsidR="0004343D" w:rsidRPr="00060E87" w:rsidRDefault="0004343D" w:rsidP="00060E87">
      <w:pPr>
        <w:rPr>
          <w:rFonts w:cs="Courier New"/>
          <w:lang w:eastAsia="ja-JP"/>
        </w:rPr>
      </w:pPr>
      <w:r>
        <w:t>Para más información como crear diferentes niveles de anidamiento consulte la sección “</w:t>
      </w:r>
      <w:proofErr w:type="spellStart"/>
      <w:r>
        <w:t>Nested</w:t>
      </w:r>
      <w:proofErr w:type="spellEnd"/>
      <w:r>
        <w:t xml:space="preserve"> </w:t>
      </w:r>
      <w:proofErr w:type="spellStart"/>
      <w:r>
        <w:t>Expand</w:t>
      </w:r>
      <w:proofErr w:type="spellEnd"/>
      <w:r>
        <w:t xml:space="preserve"> </w:t>
      </w:r>
      <w:proofErr w:type="spellStart"/>
      <w:r>
        <w:t>Elements</w:t>
      </w:r>
      <w:proofErr w:type="spellEnd"/>
      <w:r>
        <w:t xml:space="preserve">” de la documentación del </w:t>
      </w:r>
      <w:proofErr w:type="spellStart"/>
      <w:r>
        <w:t>plugin</w:t>
      </w:r>
      <w:proofErr w:type="spellEnd"/>
      <w:r>
        <w:t xml:space="preserve"> bajo </w:t>
      </w:r>
      <w:hyperlink r:id="rId82" w:history="1">
        <w:r w:rsidRPr="00773F94">
          <w:rPr>
            <w:rStyle w:val="Hipervnculo"/>
          </w:rPr>
          <w:t>http://plugins.twinpictures.de/plugins/collapse-o-matic/documentation/</w:t>
        </w:r>
      </w:hyperlink>
      <w:r>
        <w:t xml:space="preserve">.  </w:t>
      </w:r>
    </w:p>
    <w:p w:rsidR="00587B47" w:rsidRDefault="00587B47" w:rsidP="00587B47">
      <w:pPr>
        <w:keepNext/>
        <w:jc w:val="center"/>
      </w:pPr>
      <w:r>
        <w:rPr>
          <w:noProof/>
          <w:lang w:eastAsia="es-BO"/>
        </w:rPr>
        <w:drawing>
          <wp:inline distT="0" distB="0" distL="0" distR="0" wp14:anchorId="24CE22FE" wp14:editId="04F8F240">
            <wp:extent cx="5400000" cy="437400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NER_Enlaces.png"/>
                    <pic:cNvPicPr/>
                  </pic:nvPicPr>
                  <pic:blipFill>
                    <a:blip r:embed="rId83">
                      <a:extLst>
                        <a:ext uri="{28A0092B-C50C-407E-A947-70E740481C1C}">
                          <a14:useLocalDpi xmlns:a14="http://schemas.microsoft.com/office/drawing/2010/main" val="0"/>
                        </a:ext>
                      </a:extLst>
                    </a:blip>
                    <a:stretch>
                      <a:fillRect/>
                    </a:stretch>
                  </pic:blipFill>
                  <pic:spPr>
                    <a:xfrm>
                      <a:off x="0" y="0"/>
                      <a:ext cx="5400000" cy="4374000"/>
                    </a:xfrm>
                    <a:prstGeom prst="rect">
                      <a:avLst/>
                    </a:prstGeom>
                  </pic:spPr>
                </pic:pic>
              </a:graphicData>
            </a:graphic>
          </wp:inline>
        </w:drawing>
      </w:r>
    </w:p>
    <w:p w:rsidR="00587B47" w:rsidRDefault="00587B47" w:rsidP="00587B47">
      <w:pPr>
        <w:pStyle w:val="Epgrafe"/>
        <w:jc w:val="center"/>
        <w:rPr>
          <w:lang w:eastAsia="ja-JP"/>
        </w:rPr>
      </w:pPr>
      <w:bookmarkStart w:id="38" w:name="_Ref454472975"/>
      <w:r>
        <w:t xml:space="preserve">Imagen </w:t>
      </w:r>
      <w:r>
        <w:fldChar w:fldCharType="begin"/>
      </w:r>
      <w:r>
        <w:instrText xml:space="preserve"> SEQ Imagen \* ARABIC </w:instrText>
      </w:r>
      <w:r>
        <w:fldChar w:fldCharType="separate"/>
      </w:r>
      <w:r>
        <w:rPr>
          <w:noProof/>
        </w:rPr>
        <w:t>21</w:t>
      </w:r>
      <w:r>
        <w:fldChar w:fldCharType="end"/>
      </w:r>
      <w:bookmarkEnd w:id="38"/>
      <w:r>
        <w:t>: Configuración de la página "Enlaces" en el editor</w:t>
      </w:r>
    </w:p>
    <w:p w:rsidR="00587B47" w:rsidRPr="00402101" w:rsidRDefault="00587B47" w:rsidP="00402101">
      <w:pPr>
        <w:rPr>
          <w:lang w:eastAsia="ja-JP"/>
        </w:rPr>
      </w:pPr>
    </w:p>
    <w:p w:rsidR="00827267" w:rsidRPr="0068210F" w:rsidRDefault="004D7FE4" w:rsidP="0068210F">
      <w:pPr>
        <w:pStyle w:val="Ttulo4"/>
      </w:pPr>
      <w:r w:rsidRPr="0068210F">
        <w:t>Edición de contenidos</w:t>
      </w:r>
      <w:r w:rsidR="00827267" w:rsidRPr="0068210F">
        <w:t xml:space="preserve"> de la página “Biblioteca Digital”</w:t>
      </w:r>
    </w:p>
    <w:p w:rsidR="00402101" w:rsidRPr="00402101" w:rsidRDefault="00402101" w:rsidP="00402101">
      <w:pPr>
        <w:rPr>
          <w:lang w:eastAsia="ja-JP"/>
        </w:rPr>
      </w:pPr>
      <w:r>
        <w:rPr>
          <w:lang w:eastAsia="ja-JP"/>
        </w:rPr>
        <w:t>La página “Biblioteca Digital” es una página convencional con texto, una imagen y un enlace que abre la aplicación de la Biblioteca Digital (</w:t>
      </w:r>
      <w:hyperlink r:id="rId84" w:history="1">
        <w:r w:rsidRPr="00402101">
          <w:rPr>
            <w:rStyle w:val="Hipervnculo"/>
            <w:lang w:eastAsia="ja-JP"/>
          </w:rPr>
          <w:t>http://biblioteca.ciner.org</w:t>
        </w:r>
      </w:hyperlink>
      <w:r>
        <w:rPr>
          <w:lang w:eastAsia="ja-JP"/>
        </w:rPr>
        <w:t>) en una nueva pestaña.</w:t>
      </w:r>
      <w:r w:rsidR="0068210F">
        <w:rPr>
          <w:lang w:eastAsia="ja-JP"/>
        </w:rPr>
        <w:t xml:space="preserve"> No tiene funcionalidades especiales.</w:t>
      </w:r>
    </w:p>
    <w:p w:rsidR="00402101" w:rsidRDefault="00402101" w:rsidP="0068210F">
      <w:pPr>
        <w:pStyle w:val="Ttulo4"/>
        <w:rPr>
          <w:lang w:eastAsia="ja-JP"/>
        </w:rPr>
      </w:pPr>
    </w:p>
    <w:p w:rsidR="00F71D91" w:rsidRDefault="004D7FE4" w:rsidP="0068210F">
      <w:pPr>
        <w:pStyle w:val="Ttulo4"/>
        <w:rPr>
          <w:lang w:eastAsia="ja-JP"/>
        </w:rPr>
      </w:pPr>
      <w:r>
        <w:rPr>
          <w:lang w:eastAsia="ja-JP"/>
        </w:rPr>
        <w:t xml:space="preserve">Edición </w:t>
      </w:r>
      <w:r w:rsidRPr="004D7FE4">
        <w:rPr>
          <w:lang w:eastAsia="ja-JP"/>
        </w:rPr>
        <w:t xml:space="preserve">de </w:t>
      </w:r>
      <w:r>
        <w:rPr>
          <w:lang w:eastAsia="ja-JP"/>
        </w:rPr>
        <w:t xml:space="preserve">contenidos de </w:t>
      </w:r>
      <w:r w:rsidRPr="004D7FE4">
        <w:rPr>
          <w:lang w:eastAsia="ja-JP"/>
        </w:rPr>
        <w:t>la página</w:t>
      </w:r>
      <w:r>
        <w:rPr>
          <w:lang w:eastAsia="ja-JP"/>
        </w:rPr>
        <w:t xml:space="preserve"> </w:t>
      </w:r>
      <w:r w:rsidR="00F71D91" w:rsidRPr="00F71D91">
        <w:rPr>
          <w:lang w:eastAsia="ja-JP"/>
        </w:rPr>
        <w:t>“</w:t>
      </w:r>
      <w:r w:rsidR="00827267">
        <w:rPr>
          <w:lang w:eastAsia="ja-JP"/>
        </w:rPr>
        <w:t>Contacto</w:t>
      </w:r>
      <w:r w:rsidR="00F71D91" w:rsidRPr="00F71D91">
        <w:rPr>
          <w:lang w:eastAsia="ja-JP"/>
        </w:rPr>
        <w:t>”</w:t>
      </w:r>
    </w:p>
    <w:p w:rsidR="00402101" w:rsidRDefault="00F313A0" w:rsidP="00BC3CB9">
      <w:pPr>
        <w:rPr>
          <w:lang w:eastAsia="ja-JP"/>
        </w:rPr>
      </w:pPr>
      <w:r>
        <w:rPr>
          <w:lang w:eastAsia="ja-JP"/>
        </w:rPr>
        <w:t>En la página “Contacto” hay un formulario de contacto y en la barra lateral derecha un mapa de Google con la ubicación de CINER más los datos de contacto. Para cambiar los contenidos de la barra lateral se necesita un usuario con el rol “administrador”. Los contenidos del formulario se puede cambiar con el rol “</w:t>
      </w:r>
      <w:r w:rsidR="002117B8">
        <w:rPr>
          <w:lang w:eastAsia="ja-JP"/>
        </w:rPr>
        <w:t>editor</w:t>
      </w:r>
      <w:r>
        <w:rPr>
          <w:lang w:eastAsia="ja-JP"/>
        </w:rPr>
        <w:t>”</w:t>
      </w:r>
      <w:r w:rsidR="002117B8">
        <w:rPr>
          <w:lang w:eastAsia="ja-JP"/>
        </w:rPr>
        <w:t xml:space="preserve"> (véase sección </w:t>
      </w:r>
      <w:r w:rsidR="002117B8">
        <w:rPr>
          <w:lang w:eastAsia="ja-JP"/>
        </w:rPr>
        <w:fldChar w:fldCharType="begin"/>
      </w:r>
      <w:r w:rsidR="002117B8">
        <w:rPr>
          <w:lang w:eastAsia="ja-JP"/>
        </w:rPr>
        <w:instrText xml:space="preserve"> REF _Ref454483369 \r \h </w:instrText>
      </w:r>
      <w:r w:rsidR="002117B8">
        <w:rPr>
          <w:lang w:eastAsia="ja-JP"/>
        </w:rPr>
      </w:r>
      <w:r w:rsidR="002117B8">
        <w:rPr>
          <w:lang w:eastAsia="ja-JP"/>
        </w:rPr>
        <w:fldChar w:fldCharType="separate"/>
      </w:r>
      <w:r w:rsidR="002117B8">
        <w:rPr>
          <w:lang w:eastAsia="ja-JP"/>
        </w:rPr>
        <w:t>7.5</w:t>
      </w:r>
      <w:r w:rsidR="002117B8">
        <w:rPr>
          <w:lang w:eastAsia="ja-JP"/>
        </w:rPr>
        <w:fldChar w:fldCharType="end"/>
      </w:r>
      <w:r w:rsidR="002117B8">
        <w:rPr>
          <w:lang w:eastAsia="ja-JP"/>
        </w:rPr>
        <w:t>). En los atributos de página debe ser definida la plantilla “</w:t>
      </w:r>
      <w:proofErr w:type="spellStart"/>
      <w:r w:rsidR="002117B8">
        <w:rPr>
          <w:lang w:eastAsia="ja-JP"/>
        </w:rPr>
        <w:t>Contact</w:t>
      </w:r>
      <w:proofErr w:type="spellEnd"/>
      <w:r w:rsidR="002117B8">
        <w:rPr>
          <w:lang w:eastAsia="ja-JP"/>
        </w:rPr>
        <w:t xml:space="preserve"> Page </w:t>
      </w:r>
      <w:proofErr w:type="spellStart"/>
      <w:r w:rsidR="002117B8">
        <w:rPr>
          <w:lang w:eastAsia="ja-JP"/>
        </w:rPr>
        <w:t>Template</w:t>
      </w:r>
      <w:proofErr w:type="spellEnd"/>
      <w:r w:rsidR="002117B8">
        <w:rPr>
          <w:lang w:eastAsia="ja-JP"/>
        </w:rPr>
        <w:t xml:space="preserve">” para la página “Contacto”. </w:t>
      </w:r>
      <w:r>
        <w:rPr>
          <w:lang w:eastAsia="ja-JP"/>
        </w:rPr>
        <w:t xml:space="preserve"> </w:t>
      </w:r>
    </w:p>
    <w:p w:rsidR="00C628F4" w:rsidRPr="00F9396D" w:rsidRDefault="00C628F4" w:rsidP="00961ACA">
      <w:pPr>
        <w:pStyle w:val="Ttulo21"/>
        <w:rPr>
          <w:lang w:val="es-BO"/>
        </w:rPr>
      </w:pPr>
      <w:bookmarkStart w:id="39" w:name="_Ref454461005"/>
      <w:bookmarkStart w:id="40" w:name="_Toc454461293"/>
      <w:r w:rsidRPr="00F9396D">
        <w:rPr>
          <w:lang w:val="es-BO"/>
        </w:rPr>
        <w:t>Crear</w:t>
      </w:r>
      <w:r w:rsidR="00F9396D" w:rsidRPr="00F9396D">
        <w:rPr>
          <w:lang w:val="es-BO"/>
        </w:rPr>
        <w:t xml:space="preserve">, </w:t>
      </w:r>
      <w:r w:rsidR="00072896" w:rsidRPr="00F9396D">
        <w:rPr>
          <w:lang w:val="es-BO"/>
        </w:rPr>
        <w:t>editar</w:t>
      </w:r>
      <w:r w:rsidR="00F9396D" w:rsidRPr="00F9396D">
        <w:rPr>
          <w:lang w:val="es-BO"/>
        </w:rPr>
        <w:t xml:space="preserve"> o eliminar</w:t>
      </w:r>
      <w:r w:rsidRPr="00F9396D">
        <w:rPr>
          <w:lang w:val="es-BO"/>
        </w:rPr>
        <w:t xml:space="preserve"> una galería de imágenes con </w:t>
      </w:r>
      <w:proofErr w:type="spellStart"/>
      <w:r w:rsidRPr="00F9396D">
        <w:rPr>
          <w:lang w:val="es-BO"/>
        </w:rPr>
        <w:t>FooGallery</w:t>
      </w:r>
      <w:bookmarkEnd w:id="39"/>
      <w:bookmarkEnd w:id="40"/>
      <w:proofErr w:type="spellEnd"/>
    </w:p>
    <w:p w:rsidR="004E754E" w:rsidRDefault="004E754E" w:rsidP="004E754E">
      <w:pPr>
        <w:pStyle w:val="Ttulo4"/>
      </w:pPr>
      <w:r>
        <w:t xml:space="preserve">Creación de galería de imágenes </w:t>
      </w:r>
    </w:p>
    <w:p w:rsidR="001B146B" w:rsidRDefault="008D255F" w:rsidP="004E754E">
      <w:pPr>
        <w:rPr>
          <w:lang w:eastAsia="ja-JP"/>
        </w:rPr>
      </w:pPr>
      <w:r>
        <w:t xml:space="preserve">Para crear una nueva galería de imágenes con </w:t>
      </w:r>
      <w:proofErr w:type="spellStart"/>
      <w:r w:rsidRPr="001B146B">
        <w:t>FooGallery</w:t>
      </w:r>
      <w:proofErr w:type="spellEnd"/>
      <w:r w:rsidRPr="001B146B">
        <w:t xml:space="preserve"> </w:t>
      </w:r>
      <w:r>
        <w:rPr>
          <w:i/>
        </w:rPr>
        <w:t xml:space="preserve"> </w:t>
      </w:r>
      <w:r>
        <w:rPr>
          <w:lang w:eastAsia="ja-JP"/>
        </w:rPr>
        <w:t>lleve el cursor a la opción “</w:t>
      </w:r>
      <w:proofErr w:type="spellStart"/>
      <w:r>
        <w:rPr>
          <w:lang w:eastAsia="ja-JP"/>
        </w:rPr>
        <w:t>FooGallery</w:t>
      </w:r>
      <w:proofErr w:type="spellEnd"/>
      <w:r>
        <w:rPr>
          <w:lang w:eastAsia="ja-JP"/>
        </w:rPr>
        <w:t>” en el menú lateral del escritorio de administración y le aparecerá en una pestaña “</w:t>
      </w:r>
      <w:proofErr w:type="spellStart"/>
      <w:r>
        <w:rPr>
          <w:lang w:eastAsia="ja-JP"/>
        </w:rPr>
        <w:t>Add</w:t>
      </w:r>
      <w:proofErr w:type="spellEnd"/>
      <w:r>
        <w:rPr>
          <w:lang w:eastAsia="ja-JP"/>
        </w:rPr>
        <w:t xml:space="preserve"> </w:t>
      </w:r>
      <w:proofErr w:type="spellStart"/>
      <w:r>
        <w:rPr>
          <w:lang w:eastAsia="ja-JP"/>
        </w:rPr>
        <w:t>Gallery</w:t>
      </w:r>
      <w:proofErr w:type="spellEnd"/>
      <w:r>
        <w:rPr>
          <w:lang w:eastAsia="ja-JP"/>
        </w:rPr>
        <w:t>”</w:t>
      </w:r>
      <w:r w:rsidR="001B146B">
        <w:rPr>
          <w:lang w:eastAsia="ja-JP"/>
        </w:rPr>
        <w:t xml:space="preserve"> para crear una nueva galería de imágenes con </w:t>
      </w:r>
      <w:proofErr w:type="spellStart"/>
      <w:r w:rsidR="001B146B">
        <w:rPr>
          <w:lang w:eastAsia="ja-JP"/>
        </w:rPr>
        <w:t>FooGallery</w:t>
      </w:r>
      <w:proofErr w:type="spellEnd"/>
      <w:r w:rsidR="001B146B">
        <w:rPr>
          <w:lang w:eastAsia="ja-JP"/>
        </w:rPr>
        <w:t>.</w:t>
      </w:r>
    </w:p>
    <w:p w:rsidR="00D84EDE" w:rsidRDefault="00D84EDE" w:rsidP="00BC3CB9">
      <w:pPr>
        <w:jc w:val="center"/>
        <w:rPr>
          <w:lang w:eastAsia="ja-JP"/>
        </w:rPr>
      </w:pPr>
      <w:r>
        <w:rPr>
          <w:noProof/>
          <w:lang w:eastAsia="es-BO"/>
        </w:rPr>
        <w:drawing>
          <wp:inline distT="0" distB="0" distL="0" distR="0" wp14:anchorId="165BEE43" wp14:editId="5FD042BA">
            <wp:extent cx="2376196" cy="275272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FooGallery.png"/>
                    <pic:cNvPicPr/>
                  </pic:nvPicPr>
                  <pic:blipFill>
                    <a:blip r:embed="rId85">
                      <a:extLst>
                        <a:ext uri="{28A0092B-C50C-407E-A947-70E740481C1C}">
                          <a14:useLocalDpi xmlns:a14="http://schemas.microsoft.com/office/drawing/2010/main" val="0"/>
                        </a:ext>
                      </a:extLst>
                    </a:blip>
                    <a:stretch>
                      <a:fillRect/>
                    </a:stretch>
                  </pic:blipFill>
                  <pic:spPr>
                    <a:xfrm>
                      <a:off x="0" y="0"/>
                      <a:ext cx="2377390" cy="2754109"/>
                    </a:xfrm>
                    <a:prstGeom prst="rect">
                      <a:avLst/>
                    </a:prstGeom>
                  </pic:spPr>
                </pic:pic>
              </a:graphicData>
            </a:graphic>
          </wp:inline>
        </w:drawing>
      </w:r>
    </w:p>
    <w:p w:rsidR="00BC3CB9" w:rsidRDefault="00BC3CB9" w:rsidP="00BC3CB9">
      <w:pPr>
        <w:pStyle w:val="Epgrafe"/>
        <w:jc w:val="center"/>
        <w:rPr>
          <w:lang w:eastAsia="ja-JP"/>
        </w:rPr>
      </w:pPr>
      <w:r>
        <w:t xml:space="preserve">Imagen </w:t>
      </w:r>
      <w:r>
        <w:fldChar w:fldCharType="begin"/>
      </w:r>
      <w:r>
        <w:instrText xml:space="preserve"> SEQ Imagen \* ARABIC </w:instrText>
      </w:r>
      <w:r>
        <w:fldChar w:fldCharType="separate"/>
      </w:r>
      <w:r>
        <w:rPr>
          <w:noProof/>
        </w:rPr>
        <w:t>2</w:t>
      </w:r>
      <w:r>
        <w:fldChar w:fldCharType="end"/>
      </w:r>
      <w:r>
        <w:t>2: Ingresar a “</w:t>
      </w:r>
      <w:proofErr w:type="spellStart"/>
      <w:r>
        <w:t>Add</w:t>
      </w:r>
      <w:proofErr w:type="spellEnd"/>
      <w:r>
        <w:t xml:space="preserve"> </w:t>
      </w:r>
      <w:proofErr w:type="spellStart"/>
      <w:r>
        <w:t>FooGallery</w:t>
      </w:r>
      <w:proofErr w:type="spellEnd"/>
      <w:r>
        <w:t xml:space="preserve">” desde el menú lateral del escritorio del administrador </w:t>
      </w:r>
    </w:p>
    <w:p w:rsidR="001B146B" w:rsidRDefault="001B146B" w:rsidP="004E754E">
      <w:pPr>
        <w:rPr>
          <w:lang w:eastAsia="ja-JP"/>
        </w:rPr>
      </w:pPr>
      <w:r>
        <w:rPr>
          <w:lang w:eastAsia="ja-JP"/>
        </w:rPr>
        <w:t xml:space="preserve">Otra forma de acceder a crear una nueva galería es haciendo clic en </w:t>
      </w:r>
      <w:proofErr w:type="spellStart"/>
      <w:r>
        <w:rPr>
          <w:lang w:eastAsia="ja-JP"/>
        </w:rPr>
        <w:t>FooGalle</w:t>
      </w:r>
      <w:r w:rsidR="00BC3CB9">
        <w:rPr>
          <w:lang w:eastAsia="ja-JP"/>
        </w:rPr>
        <w:t>r</w:t>
      </w:r>
      <w:r>
        <w:rPr>
          <w:lang w:eastAsia="ja-JP"/>
        </w:rPr>
        <w:t>y</w:t>
      </w:r>
      <w:proofErr w:type="spellEnd"/>
      <w:r>
        <w:rPr>
          <w:lang w:eastAsia="ja-JP"/>
        </w:rPr>
        <w:t xml:space="preserve"> en el menú  lateral del escritorio de administración.</w:t>
      </w:r>
    </w:p>
    <w:p w:rsidR="001B146B" w:rsidRDefault="001B146B" w:rsidP="00BC3CB9">
      <w:pPr>
        <w:jc w:val="center"/>
        <w:rPr>
          <w:lang w:eastAsia="ja-JP"/>
        </w:rPr>
      </w:pPr>
      <w:r>
        <w:rPr>
          <w:noProof/>
          <w:lang w:eastAsia="es-BO"/>
        </w:rPr>
        <w:drawing>
          <wp:inline distT="0" distB="0" distL="0" distR="0">
            <wp:extent cx="4171950" cy="2708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FooGallery.png"/>
                    <pic:cNvPicPr/>
                  </pic:nvPicPr>
                  <pic:blipFill>
                    <a:blip r:embed="rId86">
                      <a:extLst>
                        <a:ext uri="{28A0092B-C50C-407E-A947-70E740481C1C}">
                          <a14:useLocalDpi xmlns:a14="http://schemas.microsoft.com/office/drawing/2010/main" val="0"/>
                        </a:ext>
                      </a:extLst>
                    </a:blip>
                    <a:stretch>
                      <a:fillRect/>
                    </a:stretch>
                  </pic:blipFill>
                  <pic:spPr>
                    <a:xfrm>
                      <a:off x="0" y="0"/>
                      <a:ext cx="4173323" cy="2709539"/>
                    </a:xfrm>
                    <a:prstGeom prst="rect">
                      <a:avLst/>
                    </a:prstGeom>
                  </pic:spPr>
                </pic:pic>
              </a:graphicData>
            </a:graphic>
          </wp:inline>
        </w:drawing>
      </w:r>
    </w:p>
    <w:p w:rsidR="001B146B" w:rsidRPr="008D255F" w:rsidRDefault="00BC3CB9" w:rsidP="00BC3CB9">
      <w:pPr>
        <w:pStyle w:val="Epgrafe"/>
        <w:jc w:val="center"/>
        <w:rPr>
          <w:lang w:eastAsia="ja-JP"/>
        </w:rPr>
      </w:pPr>
      <w:r>
        <w:t xml:space="preserve">Imagen </w:t>
      </w:r>
      <w:r>
        <w:fldChar w:fldCharType="begin"/>
      </w:r>
      <w:r>
        <w:instrText xml:space="preserve"> SEQ Imagen \* ARABIC </w:instrText>
      </w:r>
      <w:r>
        <w:fldChar w:fldCharType="separate"/>
      </w:r>
      <w:r>
        <w:rPr>
          <w:noProof/>
        </w:rPr>
        <w:t>21</w:t>
      </w:r>
      <w:r>
        <w:fldChar w:fldCharType="end"/>
      </w:r>
      <w:r>
        <w:t>: Ingresar a “</w:t>
      </w:r>
      <w:proofErr w:type="spellStart"/>
      <w:r>
        <w:t>Add</w:t>
      </w:r>
      <w:proofErr w:type="spellEnd"/>
      <w:r>
        <w:t xml:space="preserve"> </w:t>
      </w:r>
      <w:proofErr w:type="spellStart"/>
      <w:r>
        <w:t>FooGallery</w:t>
      </w:r>
      <w:proofErr w:type="spellEnd"/>
      <w:r>
        <w:t xml:space="preserve">” desde </w:t>
      </w:r>
      <w:proofErr w:type="spellStart"/>
      <w:r>
        <w:t>FooGallery</w:t>
      </w:r>
      <w:proofErr w:type="spellEnd"/>
    </w:p>
    <w:p w:rsidR="00D84EDE" w:rsidRDefault="00D84EDE" w:rsidP="00D84EDE">
      <w:r>
        <w:t>Una vez en  “</w:t>
      </w:r>
      <w:proofErr w:type="spellStart"/>
      <w:r>
        <w:t>Add</w:t>
      </w:r>
      <w:proofErr w:type="spellEnd"/>
      <w:r>
        <w:t xml:space="preserve"> New </w:t>
      </w:r>
      <w:proofErr w:type="spellStart"/>
      <w:r>
        <w:t>Gallery</w:t>
      </w:r>
      <w:proofErr w:type="spellEnd"/>
      <w:r>
        <w:t>”</w:t>
      </w:r>
      <w:r w:rsidR="00BC3CB9">
        <w:t xml:space="preserve"> procedemos a completar la galería introduciendo el título</w:t>
      </w:r>
      <w:r w:rsidR="00AF4484">
        <w:t xml:space="preserve"> de la galería</w:t>
      </w:r>
      <w:r w:rsidR="00BC3CB9">
        <w:t xml:space="preserve"> seguido de la elección de imágenes para la </w:t>
      </w:r>
      <w:r w:rsidR="00AF4484">
        <w:t>y dándole</w:t>
      </w:r>
      <w:r w:rsidR="00BC3CB9">
        <w:t xml:space="preserve"> los ajustes a la estructura </w:t>
      </w:r>
      <w:r w:rsidR="00AF4484">
        <w:t xml:space="preserve">para la </w:t>
      </w:r>
      <w:r w:rsidR="00BC3CB9">
        <w:t xml:space="preserve"> galería.</w:t>
      </w:r>
    </w:p>
    <w:p w:rsidR="00BC3CB9" w:rsidRDefault="00BC3CB9" w:rsidP="00D84EDE">
      <w:r>
        <w:t>Paso 1: Introducir el título</w:t>
      </w:r>
      <w:r w:rsidR="00AF4484">
        <w:t>.</w:t>
      </w:r>
    </w:p>
    <w:p w:rsidR="00AF4484" w:rsidRDefault="00AF4484" w:rsidP="00D84EDE">
      <w:r>
        <w:rPr>
          <w:noProof/>
          <w:lang w:eastAsia="es-BO"/>
        </w:rPr>
        <w:drawing>
          <wp:inline distT="0" distB="0" distL="0" distR="0">
            <wp:extent cx="5943600" cy="1547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FooGallery.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547495"/>
                    </a:xfrm>
                    <a:prstGeom prst="rect">
                      <a:avLst/>
                    </a:prstGeom>
                  </pic:spPr>
                </pic:pic>
              </a:graphicData>
            </a:graphic>
          </wp:inline>
        </w:drawing>
      </w:r>
    </w:p>
    <w:p w:rsidR="00AF4484" w:rsidRPr="008D255F" w:rsidRDefault="00AF4484" w:rsidP="00AF4484">
      <w:pPr>
        <w:pStyle w:val="Epgrafe"/>
        <w:jc w:val="center"/>
        <w:rPr>
          <w:lang w:eastAsia="ja-JP"/>
        </w:rPr>
      </w:pPr>
      <w:r>
        <w:t xml:space="preserve">Imagen </w:t>
      </w:r>
      <w:r>
        <w:fldChar w:fldCharType="begin"/>
      </w:r>
      <w:r>
        <w:instrText xml:space="preserve"> SEQ Imagen \* ARABIC </w:instrText>
      </w:r>
      <w:r>
        <w:fldChar w:fldCharType="separate"/>
      </w:r>
      <w:r>
        <w:rPr>
          <w:noProof/>
        </w:rPr>
        <w:t>2</w:t>
      </w:r>
      <w:r>
        <w:fldChar w:fldCharType="end"/>
      </w:r>
      <w:r>
        <w:t>2: Introducir título</w:t>
      </w:r>
    </w:p>
    <w:p w:rsidR="00BC3CB9" w:rsidRDefault="00AF4484" w:rsidP="00D84EDE">
      <w:r>
        <w:t>Paso 2: Añadir las imágenes a la galería</w:t>
      </w:r>
      <w:r w:rsidR="00581036">
        <w:t>, para añadir imágenes hacemos clic en “</w:t>
      </w:r>
      <w:proofErr w:type="spellStart"/>
      <w:r w:rsidR="00581036">
        <w:t>Add</w:t>
      </w:r>
      <w:proofErr w:type="spellEnd"/>
      <w:r w:rsidR="00581036">
        <w:t xml:space="preserve"> media” y se abrirá el cuadro de dialogo para añadir imágenes a la galería.</w:t>
      </w:r>
    </w:p>
    <w:p w:rsidR="00581036" w:rsidRDefault="00581036" w:rsidP="00D84EDE">
      <w:r>
        <w:rPr>
          <w:noProof/>
          <w:lang w:eastAsia="es-BO"/>
        </w:rPr>
        <w:drawing>
          <wp:inline distT="0" distB="0" distL="0" distR="0">
            <wp:extent cx="5943600" cy="1748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FooGallery.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rsidR="00581036" w:rsidRDefault="00581036" w:rsidP="00581036">
      <w:pPr>
        <w:pStyle w:val="Epgrafe"/>
        <w:jc w:val="center"/>
      </w:pPr>
      <w:r>
        <w:t xml:space="preserve">Imagen </w:t>
      </w:r>
      <w:r>
        <w:fldChar w:fldCharType="begin"/>
      </w:r>
      <w:r>
        <w:instrText xml:space="preserve"> SEQ Imagen \* ARABIC </w:instrText>
      </w:r>
      <w:r>
        <w:fldChar w:fldCharType="separate"/>
      </w:r>
      <w:r>
        <w:rPr>
          <w:noProof/>
        </w:rPr>
        <w:t>2</w:t>
      </w:r>
      <w:r>
        <w:fldChar w:fldCharType="end"/>
      </w:r>
      <w:r>
        <w:t>3: Añadir imágenes</w:t>
      </w:r>
    </w:p>
    <w:p w:rsidR="00C7167F" w:rsidRDefault="00C7167F">
      <w:pPr>
        <w:rPr>
          <w:lang w:eastAsia="ja-JP"/>
        </w:rPr>
      </w:pPr>
      <w:r>
        <w:rPr>
          <w:lang w:eastAsia="ja-JP"/>
        </w:rPr>
        <w:br w:type="page"/>
      </w:r>
    </w:p>
    <w:p w:rsidR="005049BA" w:rsidRDefault="005049BA" w:rsidP="005049BA">
      <w:pPr>
        <w:rPr>
          <w:lang w:eastAsia="ja-JP"/>
        </w:rPr>
      </w:pPr>
      <w:r>
        <w:rPr>
          <w:lang w:eastAsia="ja-JP"/>
        </w:rPr>
        <w:t>Paso 3: Se abre el cuadro de diálogo para añadir imágenes a la Galería</w:t>
      </w:r>
    </w:p>
    <w:p w:rsidR="005049BA" w:rsidRDefault="00C7167F" w:rsidP="00C7167F">
      <w:pPr>
        <w:jc w:val="center"/>
        <w:rPr>
          <w:lang w:eastAsia="ja-JP"/>
        </w:rPr>
      </w:pPr>
      <w:r>
        <w:rPr>
          <w:noProof/>
          <w:lang w:eastAsia="es-BO"/>
        </w:rPr>
        <w:drawing>
          <wp:inline distT="0" distB="0" distL="0" distR="0" wp14:anchorId="17050870" wp14:editId="3721698F">
            <wp:extent cx="5582658" cy="2838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FooGalle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7375" cy="2856102"/>
                    </a:xfrm>
                    <a:prstGeom prst="rect">
                      <a:avLst/>
                    </a:prstGeom>
                  </pic:spPr>
                </pic:pic>
              </a:graphicData>
            </a:graphic>
          </wp:inline>
        </w:drawing>
      </w:r>
    </w:p>
    <w:p w:rsidR="00C7167F" w:rsidRDefault="00C7167F" w:rsidP="00C7167F">
      <w:pPr>
        <w:pStyle w:val="Epgrafe"/>
        <w:jc w:val="center"/>
      </w:pPr>
      <w:r>
        <w:t xml:space="preserve">Imagen </w:t>
      </w:r>
      <w:r>
        <w:fldChar w:fldCharType="begin"/>
      </w:r>
      <w:r>
        <w:instrText xml:space="preserve"> SEQ Imagen \* ARABIC </w:instrText>
      </w:r>
      <w:r>
        <w:fldChar w:fldCharType="separate"/>
      </w:r>
      <w:r>
        <w:rPr>
          <w:noProof/>
        </w:rPr>
        <w:t>2</w:t>
      </w:r>
      <w:r>
        <w:fldChar w:fldCharType="end"/>
      </w:r>
      <w:r>
        <w:t>4: Cuadro de dialogo “</w:t>
      </w:r>
      <w:proofErr w:type="spellStart"/>
      <w:r>
        <w:t>Add</w:t>
      </w:r>
      <w:proofErr w:type="spellEnd"/>
      <w:r>
        <w:t xml:space="preserve"> Media </w:t>
      </w:r>
      <w:proofErr w:type="spellStart"/>
      <w:r>
        <w:t>To</w:t>
      </w:r>
      <w:proofErr w:type="spellEnd"/>
      <w:r>
        <w:t xml:space="preserve"> </w:t>
      </w:r>
      <w:proofErr w:type="spellStart"/>
      <w:r>
        <w:t>Gallery</w:t>
      </w:r>
      <w:proofErr w:type="spellEnd"/>
      <w:r>
        <w:t>”</w:t>
      </w:r>
    </w:p>
    <w:p w:rsidR="005049BA" w:rsidRDefault="005049BA" w:rsidP="005049BA">
      <w:pPr>
        <w:rPr>
          <w:lang w:eastAsia="ja-JP"/>
        </w:rPr>
      </w:pPr>
      <w:r>
        <w:rPr>
          <w:lang w:eastAsia="ja-JP"/>
        </w:rPr>
        <w:t>Paso 4: Elegir las imágenes que se desean añadir a la nueva galería haciendo clic sobre ellas</w:t>
      </w:r>
      <w:r w:rsidR="00C7167F">
        <w:rPr>
          <w:lang w:eastAsia="ja-JP"/>
        </w:rPr>
        <w:t xml:space="preserve"> para que aparezca un símbolo de correcto, significa seleccionado, para quitar la selección de una imagen hacer clic en el signo menos. D</w:t>
      </w:r>
      <w:r>
        <w:rPr>
          <w:lang w:eastAsia="ja-JP"/>
        </w:rPr>
        <w:t xml:space="preserve">espués </w:t>
      </w:r>
      <w:r w:rsidR="00C7167F">
        <w:rPr>
          <w:lang w:eastAsia="ja-JP"/>
        </w:rPr>
        <w:t xml:space="preserve">de elegir todas las imágenes a añadir confirmar haciendo clic en </w:t>
      </w:r>
      <w:r>
        <w:rPr>
          <w:lang w:eastAsia="ja-JP"/>
        </w:rPr>
        <w:t xml:space="preserve"> “</w:t>
      </w:r>
      <w:proofErr w:type="spellStart"/>
      <w:r>
        <w:rPr>
          <w:lang w:eastAsia="ja-JP"/>
        </w:rPr>
        <w:t>Add</w:t>
      </w:r>
      <w:proofErr w:type="spellEnd"/>
      <w:r>
        <w:rPr>
          <w:lang w:eastAsia="ja-JP"/>
        </w:rPr>
        <w:t xml:space="preserve"> Media”</w:t>
      </w:r>
    </w:p>
    <w:p w:rsidR="00C7167F" w:rsidRDefault="00AE79B2" w:rsidP="005049BA">
      <w:pPr>
        <w:rPr>
          <w:lang w:eastAsia="ja-JP"/>
        </w:rPr>
      </w:pPr>
      <w:r>
        <w:rPr>
          <w:noProof/>
          <w:lang w:eastAsia="es-BO"/>
        </w:rPr>
        <w:drawing>
          <wp:inline distT="0" distB="0" distL="0" distR="0">
            <wp:extent cx="5943600" cy="3034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FooGallery.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p w:rsidR="005049BA" w:rsidRDefault="00AE79B2" w:rsidP="00AE79B2">
      <w:pPr>
        <w:pStyle w:val="Epgrafe"/>
        <w:jc w:val="center"/>
      </w:pPr>
      <w:r>
        <w:t xml:space="preserve">Imagen </w:t>
      </w:r>
      <w:r>
        <w:fldChar w:fldCharType="begin"/>
      </w:r>
      <w:r>
        <w:instrText xml:space="preserve"> SEQ Imagen \* ARABIC </w:instrText>
      </w:r>
      <w:r>
        <w:fldChar w:fldCharType="separate"/>
      </w:r>
      <w:r>
        <w:rPr>
          <w:noProof/>
        </w:rPr>
        <w:t>2</w:t>
      </w:r>
      <w:r>
        <w:fldChar w:fldCharType="end"/>
      </w:r>
      <w:r>
        <w:t>4: Añadir imágenes a la Galería en  “</w:t>
      </w:r>
      <w:proofErr w:type="spellStart"/>
      <w:r>
        <w:t>Add</w:t>
      </w:r>
      <w:proofErr w:type="spellEnd"/>
      <w:r>
        <w:t xml:space="preserve"> Media </w:t>
      </w:r>
      <w:proofErr w:type="spellStart"/>
      <w:r>
        <w:t>To</w:t>
      </w:r>
      <w:proofErr w:type="spellEnd"/>
      <w:r>
        <w:t xml:space="preserve"> </w:t>
      </w:r>
      <w:proofErr w:type="spellStart"/>
      <w:r>
        <w:t>Gallery</w:t>
      </w:r>
      <w:proofErr w:type="spellEnd"/>
      <w:r>
        <w:t>”</w:t>
      </w:r>
    </w:p>
    <w:p w:rsidR="005049BA" w:rsidRPr="005049BA" w:rsidRDefault="005049BA" w:rsidP="005049BA">
      <w:pPr>
        <w:rPr>
          <w:lang w:eastAsia="ja-JP"/>
        </w:rPr>
      </w:pPr>
      <w:r>
        <w:rPr>
          <w:lang w:eastAsia="ja-JP"/>
        </w:rPr>
        <w:t xml:space="preserve">Paso 5: Si queremos añadir un nuevo archivo </w:t>
      </w:r>
      <w:r w:rsidR="00430299">
        <w:rPr>
          <w:lang w:eastAsia="ja-JP"/>
        </w:rPr>
        <w:t xml:space="preserve">desde el computador </w:t>
      </w:r>
      <w:r>
        <w:rPr>
          <w:lang w:eastAsia="ja-JP"/>
        </w:rPr>
        <w:t xml:space="preserve">elegimos “Subir archivos” y vamos a “Selecciona archivos” y después elegimos los archivos a subir a la galería. </w:t>
      </w:r>
    </w:p>
    <w:p w:rsidR="00AF4484" w:rsidRDefault="00430299" w:rsidP="00581036">
      <w:pPr>
        <w:jc w:val="center"/>
      </w:pPr>
      <w:r>
        <w:rPr>
          <w:noProof/>
          <w:lang w:eastAsia="es-BO"/>
        </w:rPr>
        <w:drawing>
          <wp:inline distT="0" distB="0" distL="0" distR="0">
            <wp:extent cx="5943600" cy="30219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FooGallery.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rsidR="00430299" w:rsidRDefault="00430299" w:rsidP="00430299">
      <w:pPr>
        <w:pStyle w:val="Epgrafe"/>
        <w:jc w:val="center"/>
      </w:pPr>
      <w:r>
        <w:t xml:space="preserve">Imagen </w:t>
      </w:r>
      <w:r>
        <w:fldChar w:fldCharType="begin"/>
      </w:r>
      <w:r>
        <w:instrText xml:space="preserve"> SEQ Imagen \* ARABIC </w:instrText>
      </w:r>
      <w:r>
        <w:fldChar w:fldCharType="separate"/>
      </w:r>
      <w:r>
        <w:rPr>
          <w:noProof/>
        </w:rPr>
        <w:t>2</w:t>
      </w:r>
      <w:r>
        <w:fldChar w:fldCharType="end"/>
      </w:r>
      <w:r>
        <w:t>5: Subir archivos en “</w:t>
      </w:r>
      <w:proofErr w:type="spellStart"/>
      <w:r>
        <w:t>Add</w:t>
      </w:r>
      <w:proofErr w:type="spellEnd"/>
      <w:r>
        <w:t xml:space="preserve"> Media </w:t>
      </w:r>
      <w:proofErr w:type="spellStart"/>
      <w:r>
        <w:t>To</w:t>
      </w:r>
      <w:proofErr w:type="spellEnd"/>
      <w:r>
        <w:t xml:space="preserve"> </w:t>
      </w:r>
      <w:proofErr w:type="spellStart"/>
      <w:r>
        <w:t>Gallery</w:t>
      </w:r>
      <w:proofErr w:type="spellEnd"/>
      <w:r>
        <w:t>”</w:t>
      </w:r>
    </w:p>
    <w:p w:rsidR="00430299" w:rsidRPr="00430299" w:rsidRDefault="007A64BE" w:rsidP="00430299">
      <w:r>
        <w:rPr>
          <w:noProof/>
          <w:lang w:eastAsia="es-BO"/>
        </w:rPr>
        <w:drawing>
          <wp:inline distT="0" distB="0" distL="0" distR="0">
            <wp:extent cx="5943600" cy="3331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FooGallery.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rsidR="007A64BE" w:rsidRDefault="007A64BE" w:rsidP="007A64BE">
      <w:pPr>
        <w:pStyle w:val="Epgrafe"/>
        <w:jc w:val="center"/>
      </w:pPr>
      <w:r>
        <w:t xml:space="preserve">Imagen </w:t>
      </w:r>
      <w:r>
        <w:fldChar w:fldCharType="begin"/>
      </w:r>
      <w:r>
        <w:instrText xml:space="preserve"> SEQ Imagen \* ARABIC </w:instrText>
      </w:r>
      <w:r>
        <w:fldChar w:fldCharType="separate"/>
      </w:r>
      <w:r>
        <w:rPr>
          <w:noProof/>
        </w:rPr>
        <w:t>2</w:t>
      </w:r>
      <w:r>
        <w:fldChar w:fldCharType="end"/>
      </w:r>
      <w:r>
        <w:t>6: Subiendo imagen a la Biblioteca Multimedia</w:t>
      </w:r>
    </w:p>
    <w:p w:rsidR="00581036" w:rsidRDefault="00581036" w:rsidP="00430299">
      <w:pPr>
        <w:jc w:val="center"/>
      </w:pPr>
    </w:p>
    <w:p w:rsidR="00430299" w:rsidRDefault="007A64BE" w:rsidP="007A64BE">
      <w:r>
        <w:t>La imagen estará incluida en la Biblioteca multimedia lista para usarse y para agregarla a la Galería se la selecciona igualmente como en el paso 4.</w:t>
      </w:r>
    </w:p>
    <w:p w:rsidR="007A64BE" w:rsidRDefault="007A64BE" w:rsidP="007A64BE">
      <w:r>
        <w:t>Paso 6: Realizar los ajustes de la nueva Galería</w:t>
      </w:r>
    </w:p>
    <w:p w:rsidR="007A64BE" w:rsidRDefault="007A64BE" w:rsidP="007A64BE">
      <w:r>
        <w:rPr>
          <w:noProof/>
          <w:lang w:eastAsia="es-BO"/>
        </w:rPr>
        <w:drawing>
          <wp:inline distT="0" distB="0" distL="0" distR="0">
            <wp:extent cx="5943600" cy="3032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FooGallery.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r>
        <w:t xml:space="preserve">  </w:t>
      </w:r>
    </w:p>
    <w:p w:rsidR="007A64BE" w:rsidRDefault="007A64BE" w:rsidP="007A64BE">
      <w:pPr>
        <w:pStyle w:val="Epgrafe"/>
        <w:jc w:val="center"/>
      </w:pPr>
      <w:r>
        <w:t xml:space="preserve">Imagen </w:t>
      </w:r>
      <w:r>
        <w:fldChar w:fldCharType="begin"/>
      </w:r>
      <w:r>
        <w:instrText xml:space="preserve"> SEQ Imagen \* ARABIC </w:instrText>
      </w:r>
      <w:r>
        <w:fldChar w:fldCharType="separate"/>
      </w:r>
      <w:r>
        <w:rPr>
          <w:noProof/>
        </w:rPr>
        <w:t>2</w:t>
      </w:r>
      <w:r>
        <w:fldChar w:fldCharType="end"/>
      </w:r>
      <w:r>
        <w:t xml:space="preserve">7: Ajustes de la  </w:t>
      </w:r>
      <w:r w:rsidR="00650FFD">
        <w:t>Galería</w:t>
      </w:r>
      <w:r>
        <w:t xml:space="preserve"> de imágenes de </w:t>
      </w:r>
      <w:proofErr w:type="spellStart"/>
      <w:r>
        <w:t>FooGallery</w:t>
      </w:r>
      <w:proofErr w:type="spellEnd"/>
    </w:p>
    <w:p w:rsidR="00B93011" w:rsidRDefault="00B93011" w:rsidP="0090690D">
      <w:r>
        <w:t>Entraremos en detalle en el ajuste de la configuración de la galería en la parte de editar la Galería  para que se comporte según la forma que deseemos,  continuaremos con el siguiente paso.</w:t>
      </w:r>
    </w:p>
    <w:p w:rsidR="00986F56" w:rsidRDefault="00B93011" w:rsidP="0090690D">
      <w:r>
        <w:t xml:space="preserve">Paso 7: </w:t>
      </w:r>
      <w:r w:rsidR="00986F56">
        <w:t>Publicar, en la parte superior esquina derecha se encuentra el botón Publicar, donde se edita el estado de la galería, su visibilidad y la fecha publicada, que pueden ser editados.</w:t>
      </w:r>
    </w:p>
    <w:p w:rsidR="00986F56" w:rsidRDefault="00986F56" w:rsidP="00986F56">
      <w:pPr>
        <w:jc w:val="center"/>
      </w:pPr>
      <w:r>
        <w:rPr>
          <w:noProof/>
          <w:lang w:eastAsia="es-BO"/>
        </w:rPr>
        <w:drawing>
          <wp:inline distT="0" distB="0" distL="0" distR="0">
            <wp:extent cx="1457325" cy="239516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FooGallery.png"/>
                    <pic:cNvPicPr/>
                  </pic:nvPicPr>
                  <pic:blipFill>
                    <a:blip r:embed="rId94">
                      <a:extLst>
                        <a:ext uri="{28A0092B-C50C-407E-A947-70E740481C1C}">
                          <a14:useLocalDpi xmlns:a14="http://schemas.microsoft.com/office/drawing/2010/main" val="0"/>
                        </a:ext>
                      </a:extLst>
                    </a:blip>
                    <a:stretch>
                      <a:fillRect/>
                    </a:stretch>
                  </pic:blipFill>
                  <pic:spPr>
                    <a:xfrm>
                      <a:off x="0" y="0"/>
                      <a:ext cx="1457849" cy="2396025"/>
                    </a:xfrm>
                    <a:prstGeom prst="rect">
                      <a:avLst/>
                    </a:prstGeom>
                  </pic:spPr>
                </pic:pic>
              </a:graphicData>
            </a:graphic>
          </wp:inline>
        </w:drawing>
      </w:r>
    </w:p>
    <w:p w:rsidR="00650FFD" w:rsidRDefault="00986F56" w:rsidP="007355D0">
      <w:pPr>
        <w:pStyle w:val="Epgrafe"/>
        <w:jc w:val="center"/>
      </w:pPr>
      <w:r>
        <w:t xml:space="preserve">Imagen </w:t>
      </w:r>
      <w:r>
        <w:fldChar w:fldCharType="begin"/>
      </w:r>
      <w:r>
        <w:instrText xml:space="preserve"> SEQ Imagen \* ARABIC </w:instrText>
      </w:r>
      <w:r>
        <w:fldChar w:fldCharType="separate"/>
      </w:r>
      <w:r>
        <w:rPr>
          <w:noProof/>
        </w:rPr>
        <w:t>2</w:t>
      </w:r>
      <w:r>
        <w:fldChar w:fldCharType="end"/>
      </w:r>
      <w:r>
        <w:t xml:space="preserve">7: </w:t>
      </w:r>
      <w:r w:rsidR="00650FFD">
        <w:t>Publicar la galería</w:t>
      </w:r>
    </w:p>
    <w:p w:rsidR="007355D0" w:rsidRPr="007355D0" w:rsidRDefault="007355D0" w:rsidP="007355D0">
      <w:pPr>
        <w:pStyle w:val="Ttulo4"/>
      </w:pPr>
      <w:r>
        <w:t>Añadir</w:t>
      </w:r>
      <w:r w:rsidRPr="0068210F">
        <w:t xml:space="preserve">  </w:t>
      </w:r>
      <w:r>
        <w:t xml:space="preserve">Galería de </w:t>
      </w:r>
      <w:proofErr w:type="spellStart"/>
      <w:r>
        <w:t>FooGallery</w:t>
      </w:r>
      <w:proofErr w:type="spellEnd"/>
      <w:r>
        <w:t xml:space="preserve"> a una página</w:t>
      </w:r>
    </w:p>
    <w:p w:rsidR="007355D0" w:rsidRDefault="007355D0" w:rsidP="007355D0">
      <w:r>
        <w:t xml:space="preserve">Para agregar una galería </w:t>
      </w:r>
      <w:proofErr w:type="spellStart"/>
      <w:r w:rsidR="001D3C2A">
        <w:t>FooGallery</w:t>
      </w:r>
      <w:proofErr w:type="spellEnd"/>
      <w:r w:rsidR="001D3C2A">
        <w:t xml:space="preserve"> a una página debemos estar en la sección de edición de la misma página</w:t>
      </w:r>
      <w:r w:rsidR="000340C6">
        <w:t xml:space="preserve"> y hacer clic en “</w:t>
      </w:r>
      <w:proofErr w:type="spellStart"/>
      <w:r w:rsidR="000340C6">
        <w:t>Add</w:t>
      </w:r>
      <w:proofErr w:type="spellEnd"/>
      <w:r w:rsidR="000340C6">
        <w:t xml:space="preserve"> </w:t>
      </w:r>
      <w:proofErr w:type="spellStart"/>
      <w:r w:rsidR="000340C6">
        <w:t>FooGallery</w:t>
      </w:r>
      <w:proofErr w:type="spellEnd"/>
      <w:r w:rsidR="000340C6">
        <w:t>”</w:t>
      </w:r>
    </w:p>
    <w:p w:rsidR="001D3C2A" w:rsidRDefault="001D3C2A" w:rsidP="000340C6">
      <w:pPr>
        <w:jc w:val="center"/>
      </w:pPr>
      <w:r>
        <w:rPr>
          <w:noProof/>
          <w:lang w:eastAsia="es-BO"/>
        </w:rPr>
        <w:drawing>
          <wp:inline distT="0" distB="0" distL="0" distR="0">
            <wp:extent cx="5600700" cy="29044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FooGallery.png"/>
                    <pic:cNvPicPr/>
                  </pic:nvPicPr>
                  <pic:blipFill>
                    <a:blip r:embed="rId95">
                      <a:extLst>
                        <a:ext uri="{28A0092B-C50C-407E-A947-70E740481C1C}">
                          <a14:useLocalDpi xmlns:a14="http://schemas.microsoft.com/office/drawing/2010/main" val="0"/>
                        </a:ext>
                      </a:extLst>
                    </a:blip>
                    <a:stretch>
                      <a:fillRect/>
                    </a:stretch>
                  </pic:blipFill>
                  <pic:spPr>
                    <a:xfrm>
                      <a:off x="0" y="0"/>
                      <a:ext cx="5600700" cy="2904466"/>
                    </a:xfrm>
                    <a:prstGeom prst="rect">
                      <a:avLst/>
                    </a:prstGeom>
                  </pic:spPr>
                </pic:pic>
              </a:graphicData>
            </a:graphic>
          </wp:inline>
        </w:drawing>
      </w:r>
    </w:p>
    <w:p w:rsidR="000340C6" w:rsidRDefault="001D3C2A" w:rsidP="000340C6">
      <w:pPr>
        <w:pStyle w:val="Epgrafe"/>
        <w:jc w:val="center"/>
      </w:pPr>
      <w:r>
        <w:t xml:space="preserve">Imagen </w:t>
      </w:r>
      <w:r>
        <w:fldChar w:fldCharType="begin"/>
      </w:r>
      <w:r>
        <w:instrText xml:space="preserve"> SEQ Imagen \* ARABIC </w:instrText>
      </w:r>
      <w:r>
        <w:fldChar w:fldCharType="separate"/>
      </w:r>
      <w:r>
        <w:rPr>
          <w:noProof/>
        </w:rPr>
        <w:t>2</w:t>
      </w:r>
      <w:r>
        <w:fldChar w:fldCharType="end"/>
      </w:r>
      <w:r w:rsidR="000340C6">
        <w:t>8</w:t>
      </w:r>
      <w:r>
        <w:t xml:space="preserve">: </w:t>
      </w:r>
      <w:r w:rsidR="000340C6">
        <w:t>Ingresar a “</w:t>
      </w:r>
      <w:proofErr w:type="spellStart"/>
      <w:r w:rsidR="000340C6">
        <w:t>Add</w:t>
      </w:r>
      <w:proofErr w:type="spellEnd"/>
      <w:r w:rsidR="000340C6">
        <w:t xml:space="preserve"> </w:t>
      </w:r>
      <w:proofErr w:type="spellStart"/>
      <w:r w:rsidR="000340C6">
        <w:t>FooGallery</w:t>
      </w:r>
      <w:proofErr w:type="spellEnd"/>
      <w:r w:rsidR="000340C6">
        <w:t>” en edición de página</w:t>
      </w:r>
    </w:p>
    <w:p w:rsidR="000340C6" w:rsidRDefault="000340C6" w:rsidP="000340C6">
      <w:r>
        <w:t>En el cuadro de dialogo para insertar la galería elegimos la galería deseada y le damos clic en ella para seleccionarla, luego damos  clic en “</w:t>
      </w:r>
      <w:proofErr w:type="spellStart"/>
      <w:r>
        <w:t>Insert</w:t>
      </w:r>
      <w:proofErr w:type="spellEnd"/>
      <w:r>
        <w:t xml:space="preserve"> </w:t>
      </w:r>
      <w:proofErr w:type="spellStart"/>
      <w:r>
        <w:t>Gallery</w:t>
      </w:r>
      <w:proofErr w:type="spellEnd"/>
      <w:r>
        <w:t>” para confirmar.</w:t>
      </w:r>
    </w:p>
    <w:p w:rsidR="000340C6" w:rsidRDefault="000340C6" w:rsidP="000340C6">
      <w:pPr>
        <w:jc w:val="center"/>
      </w:pPr>
      <w:r>
        <w:rPr>
          <w:noProof/>
          <w:lang w:eastAsia="es-BO"/>
        </w:rPr>
        <w:drawing>
          <wp:inline distT="0" distB="0" distL="0" distR="0">
            <wp:extent cx="5248275" cy="2699834"/>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FooGallery.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48275" cy="2699834"/>
                    </a:xfrm>
                    <a:prstGeom prst="rect">
                      <a:avLst/>
                    </a:prstGeom>
                  </pic:spPr>
                </pic:pic>
              </a:graphicData>
            </a:graphic>
          </wp:inline>
        </w:drawing>
      </w:r>
    </w:p>
    <w:p w:rsidR="000340C6" w:rsidRDefault="000340C6" w:rsidP="000340C6">
      <w:pPr>
        <w:pStyle w:val="Epgrafe"/>
        <w:jc w:val="center"/>
      </w:pPr>
      <w:r>
        <w:t xml:space="preserve">Imagen </w:t>
      </w:r>
      <w:r>
        <w:fldChar w:fldCharType="begin"/>
      </w:r>
      <w:r>
        <w:instrText xml:space="preserve"> SEQ Imagen \* ARABIC </w:instrText>
      </w:r>
      <w:r>
        <w:fldChar w:fldCharType="separate"/>
      </w:r>
      <w:r>
        <w:rPr>
          <w:noProof/>
        </w:rPr>
        <w:t>2</w:t>
      </w:r>
      <w:r>
        <w:fldChar w:fldCharType="end"/>
      </w:r>
      <w:r>
        <w:t>9: Insertar galería “</w:t>
      </w:r>
      <w:proofErr w:type="spellStart"/>
      <w:r>
        <w:t>FooGallery</w:t>
      </w:r>
      <w:proofErr w:type="spellEnd"/>
      <w:r>
        <w:t>” a una página</w:t>
      </w:r>
    </w:p>
    <w:p w:rsidR="000340C6" w:rsidRDefault="000340C6" w:rsidP="000340C6"/>
    <w:p w:rsidR="0090690D" w:rsidRDefault="00650FFD" w:rsidP="007355D0">
      <w:pPr>
        <w:pStyle w:val="Ttulo4"/>
      </w:pPr>
      <w:r>
        <w:t>Añadir</w:t>
      </w:r>
      <w:r w:rsidRPr="0068210F">
        <w:t xml:space="preserve">  </w:t>
      </w:r>
      <w:r>
        <w:t xml:space="preserve">Galería de </w:t>
      </w:r>
      <w:proofErr w:type="spellStart"/>
      <w:r>
        <w:t>FooGallery</w:t>
      </w:r>
      <w:proofErr w:type="spellEnd"/>
      <w:r>
        <w:t xml:space="preserve"> a un post</w:t>
      </w:r>
    </w:p>
    <w:p w:rsidR="000340C6" w:rsidRDefault="000340C6" w:rsidP="000340C6">
      <w:r>
        <w:t>Este paso es similar al de agregar galería en página, vamos a la página de edición del post que deseamos añadirle una galería “</w:t>
      </w:r>
      <w:proofErr w:type="spellStart"/>
      <w:r>
        <w:t>FooGallery</w:t>
      </w:r>
      <w:proofErr w:type="spellEnd"/>
      <w:r>
        <w:t>” y damos clic en “</w:t>
      </w:r>
      <w:proofErr w:type="spellStart"/>
      <w:r>
        <w:t>Add</w:t>
      </w:r>
      <w:proofErr w:type="spellEnd"/>
      <w:r>
        <w:t xml:space="preserve"> </w:t>
      </w:r>
      <w:proofErr w:type="spellStart"/>
      <w:r>
        <w:t>FooGallery</w:t>
      </w:r>
      <w:proofErr w:type="spellEnd"/>
      <w:r>
        <w:t>”. Hacemos los pasos de seleccionar la galería y luego confirmamos.</w:t>
      </w:r>
    </w:p>
    <w:p w:rsidR="000340C6" w:rsidRDefault="003D7860" w:rsidP="003D7860">
      <w:pPr>
        <w:jc w:val="center"/>
      </w:pPr>
      <w:r>
        <w:rPr>
          <w:noProof/>
          <w:lang w:eastAsia="es-BO"/>
        </w:rPr>
        <w:drawing>
          <wp:inline distT="0" distB="0" distL="0" distR="0">
            <wp:extent cx="5314950" cy="2734701"/>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FooGallery.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16054" cy="2735269"/>
                    </a:xfrm>
                    <a:prstGeom prst="rect">
                      <a:avLst/>
                    </a:prstGeom>
                  </pic:spPr>
                </pic:pic>
              </a:graphicData>
            </a:graphic>
          </wp:inline>
        </w:drawing>
      </w:r>
    </w:p>
    <w:p w:rsidR="003D7860" w:rsidRDefault="003D7860" w:rsidP="003D7860">
      <w:pPr>
        <w:pStyle w:val="Epgrafe"/>
        <w:jc w:val="center"/>
      </w:pPr>
      <w:r>
        <w:t>Imagen 30: Ingresar a “</w:t>
      </w:r>
      <w:proofErr w:type="spellStart"/>
      <w:r>
        <w:t>Add</w:t>
      </w:r>
      <w:proofErr w:type="spellEnd"/>
      <w:r>
        <w:t xml:space="preserve"> </w:t>
      </w:r>
      <w:proofErr w:type="spellStart"/>
      <w:r>
        <w:t>FooGallery</w:t>
      </w:r>
      <w:proofErr w:type="spellEnd"/>
      <w:r>
        <w:t>” en edición de Post</w:t>
      </w:r>
    </w:p>
    <w:p w:rsidR="003D7860" w:rsidRPr="003D7860" w:rsidRDefault="003D7860" w:rsidP="003D7860">
      <w:pPr>
        <w:jc w:val="center"/>
      </w:pPr>
      <w:r>
        <w:rPr>
          <w:noProof/>
          <w:lang w:eastAsia="es-BO"/>
        </w:rPr>
        <w:drawing>
          <wp:inline distT="0" distB="0" distL="0" distR="0">
            <wp:extent cx="5295900" cy="27447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FooGallery.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02458" cy="2748101"/>
                    </a:xfrm>
                    <a:prstGeom prst="rect">
                      <a:avLst/>
                    </a:prstGeom>
                  </pic:spPr>
                </pic:pic>
              </a:graphicData>
            </a:graphic>
          </wp:inline>
        </w:drawing>
      </w:r>
    </w:p>
    <w:p w:rsidR="003D7860" w:rsidRDefault="003D7860" w:rsidP="003D7860">
      <w:pPr>
        <w:pStyle w:val="Epgrafe"/>
        <w:jc w:val="center"/>
      </w:pPr>
      <w:r>
        <w:t>Imagen 31: Insertar galería “</w:t>
      </w:r>
      <w:proofErr w:type="spellStart"/>
      <w:r>
        <w:t>FooGallery</w:t>
      </w:r>
      <w:proofErr w:type="spellEnd"/>
      <w:r>
        <w:t>” a un Post</w:t>
      </w:r>
    </w:p>
    <w:p w:rsidR="000340C6" w:rsidRPr="000340C6" w:rsidRDefault="003D7860" w:rsidP="000340C6">
      <w:r>
        <w:br w:type="page"/>
      </w:r>
    </w:p>
    <w:p w:rsidR="004E754E" w:rsidRPr="0068210F" w:rsidRDefault="004E754E" w:rsidP="004E754E">
      <w:pPr>
        <w:pStyle w:val="Ttulo4"/>
      </w:pPr>
      <w:r w:rsidRPr="0068210F">
        <w:t xml:space="preserve">Edición de </w:t>
      </w:r>
      <w:r w:rsidR="00B93011">
        <w:t xml:space="preserve">Galería de </w:t>
      </w:r>
      <w:proofErr w:type="spellStart"/>
      <w:r w:rsidR="00B93011">
        <w:t>FooGallery</w:t>
      </w:r>
      <w:proofErr w:type="spellEnd"/>
      <w:r w:rsidR="00B93011">
        <w:t xml:space="preserve"> </w:t>
      </w:r>
    </w:p>
    <w:p w:rsidR="003D7860" w:rsidRDefault="003D7860" w:rsidP="003D7860">
      <w:r>
        <w:t>En esta parte se indicamos los ajustes que se hacen para el comportamiento de nuestra galería.</w:t>
      </w:r>
      <w:r w:rsidR="008278AC">
        <w:t xml:space="preserve"> </w:t>
      </w:r>
      <w:r>
        <w:t>La galería “</w:t>
      </w:r>
      <w:proofErr w:type="spellStart"/>
      <w:r>
        <w:t>FooGallery</w:t>
      </w:r>
      <w:proofErr w:type="spellEnd"/>
      <w:r>
        <w:t xml:space="preserve">” tiene las siguientes </w:t>
      </w:r>
      <w:r w:rsidR="00575EF4">
        <w:t>plantillas (</w:t>
      </w:r>
      <w:proofErr w:type="spellStart"/>
      <w:r w:rsidR="00575EF4">
        <w:t>templates</w:t>
      </w:r>
      <w:proofErr w:type="spellEnd"/>
      <w:r w:rsidR="00575EF4">
        <w:t>) que le dan un aspecto diferente:</w:t>
      </w:r>
    </w:p>
    <w:p w:rsidR="008278AC" w:rsidRDefault="008278AC" w:rsidP="008278AC">
      <w:pPr>
        <w:jc w:val="center"/>
      </w:pPr>
      <w:r>
        <w:rPr>
          <w:noProof/>
          <w:lang w:eastAsia="es-BO"/>
        </w:rPr>
        <w:drawing>
          <wp:inline distT="0" distB="0" distL="0" distR="0">
            <wp:extent cx="2552700" cy="18907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FooGallery.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59246" cy="1895646"/>
                    </a:xfrm>
                    <a:prstGeom prst="rect">
                      <a:avLst/>
                    </a:prstGeom>
                  </pic:spPr>
                </pic:pic>
              </a:graphicData>
            </a:graphic>
          </wp:inline>
        </w:drawing>
      </w:r>
    </w:p>
    <w:p w:rsidR="008278AC" w:rsidRDefault="008278AC" w:rsidP="008278AC">
      <w:pPr>
        <w:pStyle w:val="Epgrafe"/>
        <w:jc w:val="center"/>
      </w:pPr>
      <w:r>
        <w:t>Imagen 32: Menú de plantillas de “</w:t>
      </w:r>
      <w:proofErr w:type="spellStart"/>
      <w:r>
        <w:t>FooGallery</w:t>
      </w:r>
      <w:proofErr w:type="spellEnd"/>
      <w:r>
        <w:t>”</w:t>
      </w:r>
    </w:p>
    <w:p w:rsidR="00575EF4" w:rsidRDefault="00575EF4" w:rsidP="00575EF4">
      <w:pPr>
        <w:rPr>
          <w:u w:val="single"/>
          <w:lang w:val="en-US"/>
        </w:rPr>
      </w:pPr>
      <w:r w:rsidRPr="00575EF4">
        <w:rPr>
          <w:u w:val="single"/>
          <w:lang w:val="en-US"/>
        </w:rPr>
        <w:t>Gallery Template</w:t>
      </w:r>
      <w:r>
        <w:rPr>
          <w:u w:val="single"/>
          <w:lang w:val="en-US"/>
        </w:rPr>
        <w:t xml:space="preserve">: </w:t>
      </w:r>
    </w:p>
    <w:p w:rsidR="00575EF4" w:rsidRPr="00575EF4" w:rsidRDefault="00575EF4" w:rsidP="00575EF4">
      <w:pPr>
        <w:pStyle w:val="Prrafodelista"/>
        <w:numPr>
          <w:ilvl w:val="0"/>
          <w:numId w:val="12"/>
        </w:numPr>
        <w:rPr>
          <w:lang w:val="en-US"/>
        </w:rPr>
      </w:pPr>
      <w:r w:rsidRPr="00575EF4">
        <w:rPr>
          <w:lang w:val="en-US"/>
        </w:rPr>
        <w:t>Cube Gallery:</w:t>
      </w:r>
    </w:p>
    <w:p w:rsidR="00575EF4" w:rsidRPr="00575EF4" w:rsidRDefault="00FA6285" w:rsidP="00575EF4">
      <w:pPr>
        <w:pStyle w:val="Prrafodelista"/>
        <w:numPr>
          <w:ilvl w:val="0"/>
          <w:numId w:val="12"/>
        </w:numPr>
        <w:rPr>
          <w:lang w:val="en-US"/>
        </w:rPr>
      </w:pPr>
      <w:r>
        <w:rPr>
          <w:lang w:val="en-US"/>
        </w:rPr>
        <w:t xml:space="preserve">Simple Portfolio </w:t>
      </w:r>
    </w:p>
    <w:p w:rsidR="00575EF4" w:rsidRPr="00575EF4" w:rsidRDefault="00575EF4" w:rsidP="00575EF4">
      <w:pPr>
        <w:pStyle w:val="Prrafodelista"/>
        <w:numPr>
          <w:ilvl w:val="0"/>
          <w:numId w:val="12"/>
        </w:numPr>
        <w:rPr>
          <w:lang w:val="en-US"/>
        </w:rPr>
      </w:pPr>
      <w:r w:rsidRPr="00575EF4">
        <w:rPr>
          <w:lang w:val="en-US"/>
        </w:rPr>
        <w:t>Image Viewer</w:t>
      </w:r>
    </w:p>
    <w:p w:rsidR="00575EF4" w:rsidRPr="00575EF4" w:rsidRDefault="00575EF4" w:rsidP="00575EF4">
      <w:pPr>
        <w:pStyle w:val="Prrafodelista"/>
        <w:numPr>
          <w:ilvl w:val="0"/>
          <w:numId w:val="12"/>
        </w:numPr>
        <w:rPr>
          <w:lang w:val="en-US"/>
        </w:rPr>
      </w:pPr>
      <w:r w:rsidRPr="00575EF4">
        <w:rPr>
          <w:lang w:val="en-US"/>
        </w:rPr>
        <w:t>Justified Gallery</w:t>
      </w:r>
    </w:p>
    <w:p w:rsidR="00575EF4" w:rsidRPr="00575EF4" w:rsidRDefault="00575EF4" w:rsidP="00575EF4">
      <w:pPr>
        <w:pStyle w:val="Prrafodelista"/>
        <w:numPr>
          <w:ilvl w:val="0"/>
          <w:numId w:val="12"/>
        </w:numPr>
        <w:rPr>
          <w:lang w:val="en-US"/>
        </w:rPr>
      </w:pPr>
      <w:r w:rsidRPr="00575EF4">
        <w:rPr>
          <w:lang w:val="en-US"/>
        </w:rPr>
        <w:t>Masonry Image Gallery</w:t>
      </w:r>
    </w:p>
    <w:p w:rsidR="00575EF4" w:rsidRPr="00575EF4" w:rsidRDefault="00FA6285" w:rsidP="00575EF4">
      <w:pPr>
        <w:pStyle w:val="Prrafodelista"/>
        <w:numPr>
          <w:ilvl w:val="0"/>
          <w:numId w:val="12"/>
        </w:numPr>
        <w:rPr>
          <w:lang w:val="en-US"/>
        </w:rPr>
      </w:pPr>
      <w:r>
        <w:rPr>
          <w:lang w:val="en-US"/>
        </w:rPr>
        <w:t>R</w:t>
      </w:r>
      <w:r w:rsidRPr="00575EF4">
        <w:rPr>
          <w:lang w:val="en-US"/>
        </w:rPr>
        <w:t>esponsive Image Gallery</w:t>
      </w:r>
    </w:p>
    <w:p w:rsidR="00575EF4" w:rsidRDefault="00575EF4" w:rsidP="00575EF4">
      <w:pPr>
        <w:pStyle w:val="Prrafodelista"/>
        <w:numPr>
          <w:ilvl w:val="0"/>
          <w:numId w:val="12"/>
        </w:numPr>
        <w:rPr>
          <w:lang w:val="en-US"/>
        </w:rPr>
      </w:pPr>
      <w:r w:rsidRPr="00575EF4">
        <w:rPr>
          <w:lang w:val="en-US"/>
        </w:rPr>
        <w:t>Single Thumbnail Gallery</w:t>
      </w:r>
    </w:p>
    <w:p w:rsidR="00135F48" w:rsidRDefault="00135F48">
      <w:pPr>
        <w:rPr>
          <w:rFonts w:eastAsia="Calibri" w:cs="Arial"/>
          <w:szCs w:val="20"/>
          <w:lang w:val="en-US" w:eastAsia="es-ES"/>
        </w:rPr>
      </w:pPr>
      <w:r>
        <w:rPr>
          <w:lang w:val="en-US"/>
        </w:rPr>
        <w:br w:type="page"/>
      </w:r>
    </w:p>
    <w:p w:rsidR="00575EF4" w:rsidRPr="00575EF4" w:rsidRDefault="00575EF4" w:rsidP="00575EF4">
      <w:pPr>
        <w:pStyle w:val="Prrafodelista"/>
        <w:ind w:left="1065"/>
        <w:rPr>
          <w:lang w:val="en-US"/>
        </w:rPr>
      </w:pPr>
    </w:p>
    <w:p w:rsidR="00575EF4" w:rsidRDefault="00575EF4" w:rsidP="00575EF4">
      <w:pPr>
        <w:pStyle w:val="Prrafodelista"/>
        <w:numPr>
          <w:ilvl w:val="0"/>
          <w:numId w:val="14"/>
        </w:numPr>
        <w:rPr>
          <w:lang w:val="es-ES"/>
        </w:rPr>
      </w:pPr>
      <w:r w:rsidRPr="008278AC">
        <w:rPr>
          <w:lang w:val="es-ES"/>
        </w:rPr>
        <w:t xml:space="preserve">Cube </w:t>
      </w:r>
      <w:proofErr w:type="spellStart"/>
      <w:r w:rsidRPr="008278AC">
        <w:rPr>
          <w:lang w:val="es-ES"/>
        </w:rPr>
        <w:t>Gallery</w:t>
      </w:r>
      <w:proofErr w:type="spellEnd"/>
      <w:r w:rsidRPr="008278AC">
        <w:rPr>
          <w:lang w:val="es-ES"/>
        </w:rPr>
        <w:t>:</w:t>
      </w:r>
      <w:r w:rsidR="008278AC" w:rsidRPr="008278AC">
        <w:rPr>
          <w:lang w:val="es-ES"/>
        </w:rPr>
        <w:t xml:space="preserve"> Muestra una </w:t>
      </w:r>
      <w:r w:rsidR="008278AC">
        <w:rPr>
          <w:lang w:val="es-ES"/>
        </w:rPr>
        <w:t xml:space="preserve">galería de imágenes de forma ordenada en una grilla en la cual el visitante puede interactuar con las imágenes, estas pueden enviarle a diferentes paginas dentro del dominio y también dan información de lo que tratan. </w:t>
      </w:r>
    </w:p>
    <w:p w:rsidR="008278AC" w:rsidRDefault="00176BBF" w:rsidP="008A113E">
      <w:pPr>
        <w:pStyle w:val="Prrafodelista"/>
        <w:ind w:left="720"/>
        <w:rPr>
          <w:lang w:val="es-ES"/>
        </w:rPr>
      </w:pPr>
      <w:r>
        <w:rPr>
          <w:noProof/>
          <w:lang w:eastAsia="es-BO"/>
        </w:rPr>
        <w:drawing>
          <wp:inline distT="0" distB="0" distL="0" distR="0">
            <wp:extent cx="5943600" cy="30492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FooGallery.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575EF4" w:rsidRDefault="008278AC" w:rsidP="008278AC">
      <w:pPr>
        <w:pStyle w:val="Epgrafe"/>
        <w:jc w:val="center"/>
      </w:pPr>
      <w:r>
        <w:t xml:space="preserve">Imagen 33: Demostración de Plantilla Cube </w:t>
      </w:r>
      <w:proofErr w:type="spellStart"/>
      <w:r>
        <w:t>Gallery</w:t>
      </w:r>
      <w:proofErr w:type="spellEnd"/>
      <w:r>
        <w:t xml:space="preserve"> de </w:t>
      </w:r>
      <w:proofErr w:type="spellStart"/>
      <w:r>
        <w:t>FooGallery</w:t>
      </w:r>
      <w:proofErr w:type="spellEnd"/>
      <w:r>
        <w:t xml:space="preserve"> </w:t>
      </w:r>
    </w:p>
    <w:p w:rsidR="00176BBF" w:rsidRDefault="00176BBF" w:rsidP="00D72B44">
      <w:pPr>
        <w:ind w:left="708"/>
      </w:pPr>
      <w:r>
        <w:t>Para realizar l</w:t>
      </w:r>
      <w:r w:rsidR="00D72B44">
        <w:t>os ajustes de los cuadros de imá</w:t>
      </w:r>
      <w:r>
        <w:t>genes</w:t>
      </w:r>
      <w:r w:rsidR="00D72B44">
        <w:t xml:space="preserve"> </w:t>
      </w:r>
      <w:r>
        <w:t>(</w:t>
      </w:r>
      <w:proofErr w:type="spellStart"/>
      <w:r>
        <w:t>thumbs</w:t>
      </w:r>
      <w:proofErr w:type="spellEnd"/>
      <w:r>
        <w:t>) se dan los datos necesarios según quiera quien edita la galería.</w:t>
      </w:r>
    </w:p>
    <w:p w:rsidR="00176BBF" w:rsidRDefault="00176BBF" w:rsidP="00D72B44">
      <w:pPr>
        <w:ind w:left="708"/>
      </w:pPr>
      <w:proofErr w:type="spellStart"/>
      <w:r w:rsidRPr="00D72B44">
        <w:rPr>
          <w:b/>
        </w:rPr>
        <w:t>Thumbnail</w:t>
      </w:r>
      <w:proofErr w:type="spellEnd"/>
      <w:r w:rsidRPr="00D72B44">
        <w:rPr>
          <w:b/>
        </w:rPr>
        <w:t xml:space="preserve"> </w:t>
      </w:r>
      <w:proofErr w:type="spellStart"/>
      <w:r w:rsidRPr="00D72B44">
        <w:rPr>
          <w:b/>
        </w:rPr>
        <w:t>Size</w:t>
      </w:r>
      <w:proofErr w:type="spellEnd"/>
      <w:r w:rsidRPr="00D72B44">
        <w:rPr>
          <w:b/>
        </w:rPr>
        <w:t>:</w:t>
      </w:r>
      <w:r>
        <w:t xml:space="preserve"> Significa el tamaño del cuadro de las imágenes</w:t>
      </w:r>
      <w:r w:rsidR="00D72B44">
        <w:t>.</w:t>
      </w:r>
    </w:p>
    <w:p w:rsidR="00176BBF" w:rsidRDefault="00176BBF" w:rsidP="00D72B44">
      <w:pPr>
        <w:ind w:left="708"/>
      </w:pPr>
      <w:proofErr w:type="spellStart"/>
      <w:r w:rsidRPr="00D72B44">
        <w:rPr>
          <w:b/>
        </w:rPr>
        <w:t>Border</w:t>
      </w:r>
      <w:proofErr w:type="spellEnd"/>
      <w:r w:rsidRPr="00D72B44">
        <w:rPr>
          <w:b/>
        </w:rPr>
        <w:t xml:space="preserve"> </w:t>
      </w:r>
      <w:proofErr w:type="spellStart"/>
      <w:r w:rsidRPr="00D72B44">
        <w:rPr>
          <w:b/>
        </w:rPr>
        <w:t>Radius</w:t>
      </w:r>
      <w:proofErr w:type="spellEnd"/>
      <w:r w:rsidRPr="00D72B44">
        <w:rPr>
          <w:b/>
        </w:rPr>
        <w:t>:</w:t>
      </w:r>
      <w:r>
        <w:t xml:space="preserve"> Es el ancho del borde de las imágenes</w:t>
      </w:r>
      <w:r w:rsidR="00D72B44">
        <w:t>.</w:t>
      </w:r>
    </w:p>
    <w:p w:rsidR="00176BBF" w:rsidRDefault="00176BBF" w:rsidP="00D72B44">
      <w:pPr>
        <w:ind w:left="708"/>
      </w:pPr>
      <w:proofErr w:type="spellStart"/>
      <w:r w:rsidRPr="00D72B44">
        <w:rPr>
          <w:b/>
        </w:rPr>
        <w:t>Thumbnail</w:t>
      </w:r>
      <w:proofErr w:type="spellEnd"/>
      <w:r w:rsidRPr="00D72B44">
        <w:rPr>
          <w:b/>
        </w:rPr>
        <w:t xml:space="preserve"> </w:t>
      </w:r>
      <w:proofErr w:type="spellStart"/>
      <w:r w:rsidRPr="00D72B44">
        <w:rPr>
          <w:b/>
        </w:rPr>
        <w:t>Gutter</w:t>
      </w:r>
      <w:proofErr w:type="spellEnd"/>
      <w:r w:rsidRPr="00D72B44">
        <w:rPr>
          <w:b/>
        </w:rPr>
        <w:t>:</w:t>
      </w:r>
      <w:r>
        <w:t xml:space="preserve"> Es el espacio entre cuadros dentro de la grilla</w:t>
      </w:r>
      <w:r w:rsidR="00D72B44">
        <w:t>.</w:t>
      </w:r>
    </w:p>
    <w:p w:rsidR="00176BBF" w:rsidRDefault="00176BBF" w:rsidP="00D72B44">
      <w:pPr>
        <w:ind w:left="708"/>
      </w:pPr>
      <w:r w:rsidRPr="00D72B44">
        <w:rPr>
          <w:b/>
        </w:rPr>
        <w:t xml:space="preserve">Cube </w:t>
      </w:r>
      <w:proofErr w:type="spellStart"/>
      <w:r w:rsidRPr="00D72B44">
        <w:rPr>
          <w:b/>
        </w:rPr>
        <w:t>Hover</w:t>
      </w:r>
      <w:proofErr w:type="spellEnd"/>
      <w:r w:rsidRPr="00D72B44">
        <w:rPr>
          <w:b/>
        </w:rPr>
        <w:t xml:space="preserve"> Color:</w:t>
      </w:r>
      <w:r>
        <w:t xml:space="preserve"> Es la capa que aparece sobre el cuadro cuando el cursor del mouse pasa encima de la imagen mostrando información de esta.</w:t>
      </w:r>
    </w:p>
    <w:p w:rsidR="00176BBF" w:rsidRDefault="00176BBF" w:rsidP="00D72B44">
      <w:pPr>
        <w:ind w:left="708"/>
      </w:pPr>
      <w:proofErr w:type="spellStart"/>
      <w:r w:rsidRPr="00D72B44">
        <w:rPr>
          <w:b/>
        </w:rPr>
        <w:t>Thumbnail</w:t>
      </w:r>
      <w:proofErr w:type="spellEnd"/>
      <w:r w:rsidRPr="00D72B44">
        <w:rPr>
          <w:b/>
        </w:rPr>
        <w:t xml:space="preserve"> Link:</w:t>
      </w:r>
      <w:r>
        <w:t xml:space="preserve"> Para elegir </w:t>
      </w:r>
      <w:r w:rsidR="006321FB">
        <w:t>si haciendo clic a la imagen é</w:t>
      </w:r>
      <w:r>
        <w:t xml:space="preserve">sta direccionara al </w:t>
      </w:r>
      <w:r w:rsidR="006321FB">
        <w:t>visitante</w:t>
      </w:r>
      <w:r>
        <w:t xml:space="preserve"> a una página </w:t>
      </w:r>
      <w:r w:rsidR="006321FB">
        <w:t>establecida por el autor o a la misma imagen maximizada.</w:t>
      </w:r>
    </w:p>
    <w:p w:rsidR="006321FB" w:rsidRDefault="006321FB" w:rsidP="00D72B44">
      <w:pPr>
        <w:ind w:left="708"/>
      </w:pPr>
      <w:proofErr w:type="spellStart"/>
      <w:r w:rsidRPr="00D72B44">
        <w:rPr>
          <w:b/>
        </w:rPr>
        <w:t>Lightbox</w:t>
      </w:r>
      <w:proofErr w:type="spellEnd"/>
      <w:r w:rsidRPr="00D72B44">
        <w:rPr>
          <w:b/>
        </w:rPr>
        <w:t>:</w:t>
      </w:r>
      <w:r>
        <w:t xml:space="preserve"> Es una extensión de </w:t>
      </w:r>
      <w:proofErr w:type="spellStart"/>
      <w:r>
        <w:t>FooGallery</w:t>
      </w:r>
      <w:proofErr w:type="spellEnd"/>
      <w:r>
        <w:t xml:space="preserve"> que no está instalada.</w:t>
      </w:r>
    </w:p>
    <w:p w:rsidR="008A113E" w:rsidRDefault="006321FB" w:rsidP="00D72B44">
      <w:pPr>
        <w:ind w:left="708"/>
      </w:pPr>
      <w:proofErr w:type="spellStart"/>
      <w:r w:rsidRPr="00D72B44">
        <w:rPr>
          <w:b/>
        </w:rPr>
        <w:t>Gallery</w:t>
      </w:r>
      <w:proofErr w:type="spellEnd"/>
      <w:r w:rsidRPr="00D72B44">
        <w:rPr>
          <w:b/>
        </w:rPr>
        <w:t xml:space="preserve"> </w:t>
      </w:r>
      <w:proofErr w:type="spellStart"/>
      <w:r w:rsidRPr="00D72B44">
        <w:rPr>
          <w:b/>
        </w:rPr>
        <w:t>Alignment</w:t>
      </w:r>
      <w:proofErr w:type="spellEnd"/>
      <w:r w:rsidRPr="00D72B44">
        <w:rPr>
          <w:b/>
        </w:rPr>
        <w:t xml:space="preserve">: </w:t>
      </w:r>
      <w:r>
        <w:t>la alineación horizontal de las imágenes dentro de la galería.</w:t>
      </w:r>
    </w:p>
    <w:p w:rsidR="008A113E" w:rsidRDefault="008A113E" w:rsidP="00D72B44">
      <w:pPr>
        <w:ind w:left="708"/>
      </w:pPr>
      <w:proofErr w:type="spellStart"/>
      <w:r w:rsidRPr="00D72B44">
        <w:rPr>
          <w:b/>
        </w:rPr>
        <w:t>Gallery</w:t>
      </w:r>
      <w:proofErr w:type="spellEnd"/>
      <w:r w:rsidRPr="00D72B44">
        <w:rPr>
          <w:b/>
        </w:rPr>
        <w:t xml:space="preserve"> </w:t>
      </w:r>
      <w:proofErr w:type="spellStart"/>
      <w:r w:rsidRPr="00D72B44">
        <w:rPr>
          <w:b/>
        </w:rPr>
        <w:t>Sorting</w:t>
      </w:r>
      <w:proofErr w:type="spellEnd"/>
      <w:r w:rsidRPr="00D72B44">
        <w:rPr>
          <w:b/>
        </w:rPr>
        <w:t>:</w:t>
      </w:r>
      <w:r>
        <w:t xml:space="preserve"> El orden en que las imágenes se muestran en la publicación, pueden estar ordenadas alfabéticamente, fechas de modificación, fechas de creación y también en orden aleatorio.</w:t>
      </w:r>
    </w:p>
    <w:p w:rsidR="008A113E" w:rsidRDefault="008A113E" w:rsidP="00D72B44">
      <w:pPr>
        <w:ind w:left="708"/>
        <w:jc w:val="center"/>
      </w:pPr>
      <w:r>
        <w:rPr>
          <w:noProof/>
          <w:lang w:eastAsia="es-BO"/>
        </w:rPr>
        <w:drawing>
          <wp:inline distT="0" distB="0" distL="0" distR="0">
            <wp:extent cx="5943600"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FooGallery.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rsidR="008A113E" w:rsidRPr="00176BBF" w:rsidRDefault="008A113E" w:rsidP="008A113E">
      <w:pPr>
        <w:pStyle w:val="Epgrafe"/>
        <w:jc w:val="center"/>
      </w:pPr>
      <w:r>
        <w:t xml:space="preserve">Imagen 34: Ajustes de Galería en Cube </w:t>
      </w:r>
      <w:proofErr w:type="spellStart"/>
      <w:r>
        <w:t>Gallery</w:t>
      </w:r>
      <w:proofErr w:type="spellEnd"/>
    </w:p>
    <w:p w:rsidR="00FA6285" w:rsidRPr="00FA6285" w:rsidRDefault="00FA6285" w:rsidP="00FA6285">
      <w:pPr>
        <w:pStyle w:val="Prrafodelista"/>
        <w:numPr>
          <w:ilvl w:val="0"/>
          <w:numId w:val="14"/>
        </w:numPr>
        <w:rPr>
          <w:lang w:val="es-ES"/>
        </w:rPr>
      </w:pPr>
      <w:r>
        <w:t>Simple Portfolio</w:t>
      </w:r>
      <w:r w:rsidR="008278AC">
        <w:rPr>
          <w:lang w:val="es-ES"/>
        </w:rPr>
        <w:t>:</w:t>
      </w:r>
      <w:r>
        <w:rPr>
          <w:lang w:val="es-ES"/>
        </w:rPr>
        <w:t xml:space="preserve"> Muestra una grilla de imágenes ordenadas en la cual el visitante puede leer el titulo e historia de cada imagen.</w:t>
      </w:r>
    </w:p>
    <w:p w:rsidR="00FA6285" w:rsidRDefault="00FA6285" w:rsidP="00FA6285">
      <w:pPr>
        <w:pStyle w:val="Prrafodelista"/>
        <w:ind w:left="720"/>
        <w:rPr>
          <w:lang w:val="es-ES"/>
        </w:rPr>
      </w:pPr>
      <w:r>
        <w:rPr>
          <w:noProof/>
          <w:lang w:eastAsia="es-BO"/>
        </w:rPr>
        <w:drawing>
          <wp:inline distT="0" distB="0" distL="0" distR="0">
            <wp:extent cx="4991100" cy="380411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FooGallery.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91100" cy="3804114"/>
                    </a:xfrm>
                    <a:prstGeom prst="rect">
                      <a:avLst/>
                    </a:prstGeom>
                  </pic:spPr>
                </pic:pic>
              </a:graphicData>
            </a:graphic>
          </wp:inline>
        </w:drawing>
      </w:r>
    </w:p>
    <w:p w:rsidR="00FA6285" w:rsidRDefault="00FA6285" w:rsidP="00FA6285">
      <w:pPr>
        <w:pStyle w:val="Epgrafe"/>
        <w:jc w:val="center"/>
      </w:pPr>
      <w:r>
        <w:t xml:space="preserve">Imagen 35: Demostración de Simple Portfolio de </w:t>
      </w:r>
      <w:proofErr w:type="spellStart"/>
      <w:r>
        <w:t>FooGallery</w:t>
      </w:r>
      <w:proofErr w:type="spellEnd"/>
    </w:p>
    <w:p w:rsidR="00135F48" w:rsidRDefault="00135F48" w:rsidP="00D72B44">
      <w:pPr>
        <w:ind w:left="708"/>
      </w:pPr>
      <w:r>
        <w:t>Las configuraciones de Simple Portfolio son:</w:t>
      </w:r>
    </w:p>
    <w:p w:rsidR="00135F48" w:rsidRDefault="00135F48" w:rsidP="00D72B44">
      <w:pPr>
        <w:ind w:left="708"/>
      </w:pPr>
      <w:proofErr w:type="spellStart"/>
      <w:r w:rsidRPr="00D72B44">
        <w:rPr>
          <w:b/>
        </w:rPr>
        <w:t>Thumbnail</w:t>
      </w:r>
      <w:proofErr w:type="spellEnd"/>
      <w:r w:rsidRPr="00D72B44">
        <w:rPr>
          <w:b/>
        </w:rPr>
        <w:t xml:space="preserve"> </w:t>
      </w:r>
      <w:proofErr w:type="spellStart"/>
      <w:r w:rsidRPr="00D72B44">
        <w:rPr>
          <w:b/>
        </w:rPr>
        <w:t>Size</w:t>
      </w:r>
      <w:proofErr w:type="spellEnd"/>
      <w:r w:rsidRPr="00D72B44">
        <w:rPr>
          <w:b/>
        </w:rPr>
        <w:t>:</w:t>
      </w:r>
      <w:r>
        <w:t xml:space="preserve"> El tamaño de las imágenes y como se verán para el visitante.</w:t>
      </w:r>
    </w:p>
    <w:p w:rsidR="00135F48" w:rsidRPr="00135F48" w:rsidRDefault="00135F48" w:rsidP="00D72B44">
      <w:pPr>
        <w:ind w:left="708"/>
      </w:pPr>
      <w:proofErr w:type="spellStart"/>
      <w:r w:rsidRPr="00D72B44">
        <w:rPr>
          <w:b/>
        </w:rPr>
        <w:t>Thumbnail</w:t>
      </w:r>
      <w:proofErr w:type="spellEnd"/>
      <w:r w:rsidRPr="00D72B44">
        <w:rPr>
          <w:b/>
        </w:rPr>
        <w:t xml:space="preserve"> Link:</w:t>
      </w:r>
      <w:r>
        <w:t xml:space="preserve"> Para elegir si haciendo clic a la imagen ésta direccionara al visitante a una página establecida por el autor o a la misma imagen maximizada o que no reenvié a ninguna parte.</w:t>
      </w:r>
    </w:p>
    <w:p w:rsidR="00FA6285" w:rsidRDefault="00135F48" w:rsidP="00D72B44">
      <w:pPr>
        <w:ind w:left="708"/>
      </w:pPr>
      <w:proofErr w:type="spellStart"/>
      <w:r w:rsidRPr="00D72B44">
        <w:rPr>
          <w:b/>
        </w:rPr>
        <w:t>Lightbox</w:t>
      </w:r>
      <w:proofErr w:type="spellEnd"/>
      <w:r w:rsidRPr="00D72B44">
        <w:rPr>
          <w:b/>
        </w:rPr>
        <w:t>:</w:t>
      </w:r>
      <w:r>
        <w:t xml:space="preserve"> Es una extensión no instalada.</w:t>
      </w:r>
    </w:p>
    <w:p w:rsidR="00135F48" w:rsidRDefault="00135F48" w:rsidP="00D72B44">
      <w:pPr>
        <w:ind w:left="708"/>
      </w:pPr>
      <w:proofErr w:type="spellStart"/>
      <w:r w:rsidRPr="00D72B44">
        <w:rPr>
          <w:b/>
        </w:rPr>
        <w:t>Gutter</w:t>
      </w:r>
      <w:proofErr w:type="spellEnd"/>
      <w:r w:rsidRPr="00D72B44">
        <w:rPr>
          <w:b/>
        </w:rPr>
        <w:t>:</w:t>
      </w:r>
      <w:r>
        <w:t xml:space="preserve"> Es el espacio entre cada imagen de la galería.</w:t>
      </w:r>
    </w:p>
    <w:p w:rsidR="00135F48" w:rsidRDefault="00135F48" w:rsidP="00D72B44">
      <w:pPr>
        <w:ind w:left="708"/>
      </w:pPr>
      <w:proofErr w:type="spellStart"/>
      <w:r w:rsidRPr="00D72B44">
        <w:rPr>
          <w:b/>
        </w:rPr>
        <w:t>Caption</w:t>
      </w:r>
      <w:proofErr w:type="spellEnd"/>
      <w:r w:rsidRPr="00D72B44">
        <w:rPr>
          <w:b/>
        </w:rPr>
        <w:t xml:space="preserve"> Position:</w:t>
      </w:r>
      <w:r>
        <w:t xml:space="preserve"> Es la posición de la historia de la imagen, que puede estar arriba del cuadro de imagen o debajo.</w:t>
      </w:r>
    </w:p>
    <w:p w:rsidR="00927BC1" w:rsidRDefault="00927BC1" w:rsidP="00D72B44">
      <w:pPr>
        <w:ind w:left="708"/>
      </w:pPr>
      <w:r>
        <w:rPr>
          <w:noProof/>
          <w:lang w:eastAsia="es-BO"/>
        </w:rPr>
        <w:drawing>
          <wp:inline distT="0" distB="0" distL="0" distR="0" wp14:anchorId="09957D01" wp14:editId="46E956EB">
            <wp:extent cx="5943600" cy="3068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FooGallery.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rsidR="00927BC1" w:rsidRPr="00176BBF" w:rsidRDefault="00927BC1" w:rsidP="00D72B44">
      <w:pPr>
        <w:pStyle w:val="Epgrafe"/>
        <w:ind w:left="708"/>
        <w:jc w:val="center"/>
      </w:pPr>
      <w:r>
        <w:t>Imagen 3</w:t>
      </w:r>
      <w:r w:rsidR="000F47AD">
        <w:t>6</w:t>
      </w:r>
      <w:r>
        <w:t xml:space="preserve">: Ajustes de Simple Portfolio en </w:t>
      </w:r>
      <w:proofErr w:type="spellStart"/>
      <w:r>
        <w:t>FooGallery</w:t>
      </w:r>
      <w:proofErr w:type="spellEnd"/>
    </w:p>
    <w:p w:rsidR="00927BC1" w:rsidRPr="00FA6285" w:rsidRDefault="000F47AD" w:rsidP="00D72B44">
      <w:pPr>
        <w:ind w:left="708"/>
      </w:pPr>
      <w:r>
        <w:br w:type="page"/>
      </w:r>
    </w:p>
    <w:p w:rsidR="009F348B" w:rsidRDefault="009F348B" w:rsidP="009F348B">
      <w:pPr>
        <w:pStyle w:val="Prrafodelista"/>
        <w:numPr>
          <w:ilvl w:val="0"/>
          <w:numId w:val="14"/>
        </w:numPr>
        <w:rPr>
          <w:lang w:val="es-ES"/>
        </w:rPr>
      </w:pPr>
      <w:proofErr w:type="spellStart"/>
      <w:r w:rsidRPr="00927BC1">
        <w:rPr>
          <w:lang w:val="es-ES"/>
        </w:rPr>
        <w:t>Image</w:t>
      </w:r>
      <w:proofErr w:type="spellEnd"/>
      <w:r w:rsidRPr="00927BC1">
        <w:rPr>
          <w:lang w:val="es-ES"/>
        </w:rPr>
        <w:t xml:space="preserve"> </w:t>
      </w:r>
      <w:proofErr w:type="spellStart"/>
      <w:r w:rsidRPr="00927BC1">
        <w:rPr>
          <w:lang w:val="es-ES"/>
        </w:rPr>
        <w:t>Viewer</w:t>
      </w:r>
      <w:proofErr w:type="spellEnd"/>
      <w:r w:rsidR="00927BC1" w:rsidRPr="00927BC1">
        <w:rPr>
          <w:lang w:val="es-ES"/>
        </w:rPr>
        <w:t xml:space="preserve">: Permite </w:t>
      </w:r>
      <w:r w:rsidR="00927BC1">
        <w:rPr>
          <w:lang w:val="es-ES"/>
        </w:rPr>
        <w:t>ver la galería de imágenes en forma de una tira, cada imagen tiene un tamaño visible y se muestra de uno en uno</w:t>
      </w:r>
      <w:r w:rsidR="00F14A51">
        <w:rPr>
          <w:lang w:val="es-ES"/>
        </w:rPr>
        <w:t>.</w:t>
      </w:r>
    </w:p>
    <w:p w:rsidR="00927BC1" w:rsidRDefault="00927BC1" w:rsidP="00927BC1">
      <w:pPr>
        <w:pStyle w:val="Prrafodelista"/>
        <w:ind w:left="720"/>
        <w:rPr>
          <w:lang w:val="es-ES"/>
        </w:rPr>
      </w:pPr>
      <w:r>
        <w:rPr>
          <w:noProof/>
          <w:lang w:eastAsia="es-BO"/>
        </w:rPr>
        <w:drawing>
          <wp:inline distT="0" distB="0" distL="0" distR="0">
            <wp:extent cx="5943600" cy="30797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FooGallery.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rsidR="00927BC1" w:rsidRPr="00176BBF" w:rsidRDefault="00927BC1" w:rsidP="00927BC1">
      <w:pPr>
        <w:pStyle w:val="Epgrafe"/>
        <w:jc w:val="center"/>
      </w:pPr>
      <w:r>
        <w:t>Imagen 3</w:t>
      </w:r>
      <w:r w:rsidR="000F47AD">
        <w:t>7</w:t>
      </w:r>
      <w:r>
        <w:t xml:space="preserve">: Demostración de </w:t>
      </w:r>
      <w:proofErr w:type="spellStart"/>
      <w:r>
        <w:t>ImageViewer</w:t>
      </w:r>
      <w:proofErr w:type="spellEnd"/>
      <w:r>
        <w:t xml:space="preserve"> en </w:t>
      </w:r>
      <w:proofErr w:type="spellStart"/>
      <w:r>
        <w:t>FooGallery</w:t>
      </w:r>
      <w:proofErr w:type="spellEnd"/>
    </w:p>
    <w:p w:rsidR="00927BC1" w:rsidRDefault="00F14A51" w:rsidP="00927BC1">
      <w:pPr>
        <w:pStyle w:val="Prrafodelista"/>
        <w:ind w:left="720"/>
      </w:pPr>
      <w:r>
        <w:t xml:space="preserve">El formulario de ajustes para </w:t>
      </w:r>
      <w:proofErr w:type="spellStart"/>
      <w:r>
        <w:t>ImageViewer</w:t>
      </w:r>
      <w:proofErr w:type="spellEnd"/>
      <w:r>
        <w:t xml:space="preserve"> contiene las siguientes opciones.</w:t>
      </w:r>
    </w:p>
    <w:p w:rsidR="00D72B44" w:rsidRDefault="00D72B44" w:rsidP="00927BC1">
      <w:pPr>
        <w:pStyle w:val="Prrafodelista"/>
        <w:ind w:left="720"/>
      </w:pPr>
    </w:p>
    <w:p w:rsidR="00F14A51" w:rsidRPr="00D72B44" w:rsidRDefault="00F14A51" w:rsidP="00D72B44">
      <w:pPr>
        <w:ind w:left="708"/>
        <w:rPr>
          <w:b/>
        </w:rPr>
      </w:pPr>
      <w:proofErr w:type="spellStart"/>
      <w:r w:rsidRPr="00D72B44">
        <w:rPr>
          <w:b/>
        </w:rPr>
        <w:t>Alignment</w:t>
      </w:r>
      <w:proofErr w:type="spellEnd"/>
      <w:r w:rsidRPr="00D72B44">
        <w:rPr>
          <w:b/>
        </w:rPr>
        <w:t xml:space="preserve">: </w:t>
      </w:r>
      <w:r w:rsidRPr="00D72B44">
        <w:t>La alineación la cual se va a mostr</w:t>
      </w:r>
      <w:r w:rsidR="00D72B44" w:rsidRPr="00D72B44">
        <w:t>ar la imagen dentro de la galerí</w:t>
      </w:r>
      <w:r w:rsidRPr="00D72B44">
        <w:t>a.</w:t>
      </w:r>
    </w:p>
    <w:p w:rsidR="00F14A51" w:rsidRPr="00D72B44" w:rsidRDefault="00F14A51" w:rsidP="00D72B44">
      <w:pPr>
        <w:ind w:left="708"/>
        <w:rPr>
          <w:b/>
        </w:rPr>
      </w:pPr>
      <w:proofErr w:type="spellStart"/>
      <w:r w:rsidRPr="00D72B44">
        <w:rPr>
          <w:b/>
        </w:rPr>
        <w:t>Lightbox</w:t>
      </w:r>
      <w:proofErr w:type="spellEnd"/>
      <w:r w:rsidRPr="00D72B44">
        <w:rPr>
          <w:b/>
        </w:rPr>
        <w:t xml:space="preserve">: </w:t>
      </w:r>
      <w:r w:rsidRPr="00D72B44">
        <w:t>Es una extensión no instalada.</w:t>
      </w:r>
    </w:p>
    <w:p w:rsidR="00F14A51" w:rsidRPr="00D72B44" w:rsidRDefault="00F14A51" w:rsidP="00D72B44">
      <w:pPr>
        <w:ind w:left="708"/>
        <w:rPr>
          <w:b/>
        </w:rPr>
      </w:pPr>
      <w:proofErr w:type="spellStart"/>
      <w:r w:rsidRPr="00D72B44">
        <w:rPr>
          <w:b/>
        </w:rPr>
        <w:t>Theme</w:t>
      </w:r>
      <w:proofErr w:type="spellEnd"/>
      <w:r w:rsidRPr="00D72B44">
        <w:rPr>
          <w:b/>
        </w:rPr>
        <w:t xml:space="preserve">: </w:t>
      </w:r>
      <w:r w:rsidRPr="00D72B44">
        <w:t>Maneja el conjunto de colores de la demás atributos de las imágenes, podemos editar el color de fondo de la imagen, el color del texto, el color de la capa que aparece cuando el cursor esta sobre la imagen y el color del borde de la imagen.</w:t>
      </w:r>
    </w:p>
    <w:p w:rsidR="00F14A51" w:rsidRPr="00D72B44" w:rsidRDefault="00F14A51" w:rsidP="00D72B44">
      <w:pPr>
        <w:ind w:left="708"/>
        <w:rPr>
          <w:b/>
        </w:rPr>
      </w:pPr>
      <w:proofErr w:type="spellStart"/>
      <w:r w:rsidRPr="00D72B44">
        <w:rPr>
          <w:b/>
        </w:rPr>
        <w:t>Thumbnail</w:t>
      </w:r>
      <w:proofErr w:type="spellEnd"/>
      <w:r w:rsidRPr="00D72B44">
        <w:rPr>
          <w:b/>
        </w:rPr>
        <w:t xml:space="preserve"> </w:t>
      </w:r>
      <w:proofErr w:type="spellStart"/>
      <w:r w:rsidRPr="00D72B44">
        <w:rPr>
          <w:b/>
        </w:rPr>
        <w:t>settings</w:t>
      </w:r>
      <w:proofErr w:type="spellEnd"/>
      <w:r w:rsidRPr="00D72B44">
        <w:rPr>
          <w:b/>
        </w:rPr>
        <w:t xml:space="preserve">: </w:t>
      </w:r>
      <w:r w:rsidRPr="00D72B44">
        <w:t>Todo lo referido a las opciones de la imagen, mencionaremos las características nuevas de edición de la galería.</w:t>
      </w:r>
    </w:p>
    <w:p w:rsidR="00F14A51" w:rsidRPr="00D72B44" w:rsidRDefault="00F14A51" w:rsidP="00D72B44">
      <w:pPr>
        <w:ind w:left="708"/>
        <w:rPr>
          <w:b/>
        </w:rPr>
      </w:pPr>
      <w:proofErr w:type="spellStart"/>
      <w:r w:rsidRPr="00D72B44">
        <w:rPr>
          <w:b/>
        </w:rPr>
        <w:t>Icon</w:t>
      </w:r>
      <w:proofErr w:type="spellEnd"/>
      <w:r w:rsidRPr="00D72B44">
        <w:rPr>
          <w:b/>
        </w:rPr>
        <w:t xml:space="preserve"> </w:t>
      </w:r>
      <w:proofErr w:type="spellStart"/>
      <w:r w:rsidRPr="00D72B44">
        <w:rPr>
          <w:b/>
        </w:rPr>
        <w:t>Hover</w:t>
      </w:r>
      <w:proofErr w:type="spellEnd"/>
      <w:r w:rsidRPr="00D72B44">
        <w:rPr>
          <w:b/>
        </w:rPr>
        <w:t xml:space="preserve"> </w:t>
      </w:r>
      <w:proofErr w:type="spellStart"/>
      <w:r w:rsidRPr="00D72B44">
        <w:rPr>
          <w:b/>
        </w:rPr>
        <w:t>Effect</w:t>
      </w:r>
      <w:proofErr w:type="spellEnd"/>
      <w:r w:rsidRPr="00D72B44">
        <w:rPr>
          <w:b/>
        </w:rPr>
        <w:t xml:space="preserve">: </w:t>
      </w:r>
      <w:r w:rsidR="00D72B44">
        <w:t>E</w:t>
      </w:r>
      <w:r w:rsidRPr="00D72B44">
        <w:t>l signo que aparece cuando la capa está en funcionamiento.</w:t>
      </w:r>
    </w:p>
    <w:p w:rsidR="00F14A51" w:rsidRPr="00D72B44" w:rsidRDefault="000F47AD" w:rsidP="00D72B44">
      <w:pPr>
        <w:ind w:left="708"/>
      </w:pPr>
      <w:proofErr w:type="spellStart"/>
      <w:r w:rsidRPr="00D72B44">
        <w:rPr>
          <w:b/>
        </w:rPr>
        <w:t>Caption</w:t>
      </w:r>
      <w:proofErr w:type="spellEnd"/>
      <w:r w:rsidRPr="00D72B44">
        <w:rPr>
          <w:b/>
        </w:rPr>
        <w:t xml:space="preserve"> Content: </w:t>
      </w:r>
      <w:r w:rsidRPr="00D72B44">
        <w:t>El editor elige que información mostrar de las imágenes.</w:t>
      </w:r>
    </w:p>
    <w:p w:rsidR="000F47AD" w:rsidRDefault="000F47AD" w:rsidP="00F14A51">
      <w:pPr>
        <w:pStyle w:val="Prrafodelista"/>
        <w:ind w:left="720"/>
      </w:pPr>
    </w:p>
    <w:p w:rsidR="00F14A51" w:rsidRDefault="00F14A51" w:rsidP="00F14A51">
      <w:pPr>
        <w:pStyle w:val="Prrafodelista"/>
        <w:ind w:left="720"/>
      </w:pPr>
      <w:r>
        <w:rPr>
          <w:noProof/>
          <w:lang w:eastAsia="es-BO"/>
        </w:rPr>
        <w:drawing>
          <wp:inline distT="0" distB="0" distL="0" distR="0">
            <wp:extent cx="5943600" cy="55422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FooGallery.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542280"/>
                    </a:xfrm>
                    <a:prstGeom prst="rect">
                      <a:avLst/>
                    </a:prstGeom>
                  </pic:spPr>
                </pic:pic>
              </a:graphicData>
            </a:graphic>
          </wp:inline>
        </w:drawing>
      </w:r>
    </w:p>
    <w:p w:rsidR="000F47AD" w:rsidRPr="00927BC1" w:rsidRDefault="000F47AD" w:rsidP="00497978">
      <w:pPr>
        <w:pStyle w:val="Epgrafe"/>
        <w:jc w:val="center"/>
      </w:pPr>
      <w:r>
        <w:t xml:space="preserve">Imagen 38: Ajustes de </w:t>
      </w:r>
      <w:proofErr w:type="spellStart"/>
      <w:r>
        <w:t>Image</w:t>
      </w:r>
      <w:proofErr w:type="spellEnd"/>
      <w:r>
        <w:t xml:space="preserve"> </w:t>
      </w:r>
      <w:proofErr w:type="spellStart"/>
      <w:r>
        <w:t>Viewer</w:t>
      </w:r>
      <w:proofErr w:type="spellEnd"/>
      <w:r>
        <w:t xml:space="preserve"> en </w:t>
      </w:r>
      <w:proofErr w:type="spellStart"/>
      <w:r>
        <w:t>FooGallery</w:t>
      </w:r>
      <w:proofErr w:type="spellEnd"/>
    </w:p>
    <w:p w:rsidR="00927BC1" w:rsidRPr="00497978" w:rsidRDefault="00497978" w:rsidP="00497978">
      <w:pPr>
        <w:rPr>
          <w:rFonts w:eastAsia="Calibri" w:cs="Arial"/>
          <w:szCs w:val="20"/>
          <w:lang w:val="es-ES" w:eastAsia="es-ES"/>
        </w:rPr>
      </w:pPr>
      <w:r>
        <w:rPr>
          <w:lang w:val="es-ES"/>
        </w:rPr>
        <w:br w:type="page"/>
      </w:r>
    </w:p>
    <w:p w:rsidR="009F348B" w:rsidRDefault="009F348B" w:rsidP="00497978">
      <w:pPr>
        <w:pStyle w:val="Prrafodelista"/>
        <w:numPr>
          <w:ilvl w:val="0"/>
          <w:numId w:val="14"/>
        </w:numPr>
        <w:rPr>
          <w:lang w:val="es-ES"/>
        </w:rPr>
      </w:pPr>
      <w:proofErr w:type="spellStart"/>
      <w:r w:rsidRPr="00497978">
        <w:rPr>
          <w:lang w:val="es-ES"/>
        </w:rPr>
        <w:t>Justified</w:t>
      </w:r>
      <w:proofErr w:type="spellEnd"/>
      <w:r w:rsidRPr="00497978">
        <w:rPr>
          <w:lang w:val="es-ES"/>
        </w:rPr>
        <w:t xml:space="preserve"> </w:t>
      </w:r>
      <w:proofErr w:type="spellStart"/>
      <w:r w:rsidRPr="00497978">
        <w:rPr>
          <w:lang w:val="es-ES"/>
        </w:rPr>
        <w:t>Gallery</w:t>
      </w:r>
      <w:proofErr w:type="spellEnd"/>
      <w:r w:rsidR="00497978" w:rsidRPr="00497978">
        <w:rPr>
          <w:lang w:val="es-ES"/>
        </w:rPr>
        <w:t>: Muestra todas</w:t>
      </w:r>
      <w:r w:rsidR="00497978">
        <w:rPr>
          <w:lang w:val="es-ES"/>
        </w:rPr>
        <w:t xml:space="preserve"> las imágenes en una grilla sin detalles</w:t>
      </w:r>
    </w:p>
    <w:p w:rsidR="00497978" w:rsidRDefault="00497978" w:rsidP="00497978">
      <w:pPr>
        <w:pStyle w:val="Prrafodelista"/>
        <w:ind w:left="720"/>
        <w:rPr>
          <w:lang w:val="es-ES"/>
        </w:rPr>
      </w:pPr>
      <w:r>
        <w:rPr>
          <w:noProof/>
          <w:lang w:eastAsia="es-BO"/>
        </w:rPr>
        <w:drawing>
          <wp:inline distT="0" distB="0" distL="0" distR="0">
            <wp:extent cx="5029200" cy="2588749"/>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FooGaller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2334" cy="2590362"/>
                    </a:xfrm>
                    <a:prstGeom prst="rect">
                      <a:avLst/>
                    </a:prstGeom>
                  </pic:spPr>
                </pic:pic>
              </a:graphicData>
            </a:graphic>
          </wp:inline>
        </w:drawing>
      </w:r>
    </w:p>
    <w:p w:rsidR="0086727A" w:rsidRDefault="0086727A" w:rsidP="0086727A">
      <w:pPr>
        <w:pStyle w:val="Epgrafe"/>
        <w:jc w:val="center"/>
      </w:pPr>
      <w:r>
        <w:t xml:space="preserve">Imagen 39: Demostración de </w:t>
      </w:r>
      <w:proofErr w:type="spellStart"/>
      <w:r>
        <w:t>Justified</w:t>
      </w:r>
      <w:proofErr w:type="spellEnd"/>
      <w:r>
        <w:t xml:space="preserve"> </w:t>
      </w:r>
      <w:proofErr w:type="spellStart"/>
      <w:r>
        <w:t>Gallery</w:t>
      </w:r>
      <w:proofErr w:type="spellEnd"/>
      <w:r>
        <w:t xml:space="preserve">  en </w:t>
      </w:r>
      <w:proofErr w:type="spellStart"/>
      <w:r>
        <w:t>FooGallery</w:t>
      </w:r>
      <w:proofErr w:type="spellEnd"/>
    </w:p>
    <w:p w:rsidR="0086727A" w:rsidRDefault="0086727A" w:rsidP="00D72B44">
      <w:pPr>
        <w:ind w:left="708"/>
      </w:pPr>
      <w:r>
        <w:t>Las características nuevas de esta plantilla respecto a las imágenes son:</w:t>
      </w:r>
    </w:p>
    <w:p w:rsidR="0086727A" w:rsidRDefault="0086727A" w:rsidP="00D72B44">
      <w:pPr>
        <w:ind w:left="708"/>
      </w:pPr>
      <w:proofErr w:type="spellStart"/>
      <w:r w:rsidRPr="00D72B44">
        <w:rPr>
          <w:b/>
        </w:rPr>
        <w:t>Thumb</w:t>
      </w:r>
      <w:proofErr w:type="spellEnd"/>
      <w:r w:rsidRPr="00D72B44">
        <w:rPr>
          <w:b/>
        </w:rPr>
        <w:t xml:space="preserve"> </w:t>
      </w:r>
      <w:proofErr w:type="spellStart"/>
      <w:r w:rsidRPr="00D72B44">
        <w:rPr>
          <w:b/>
        </w:rPr>
        <w:t>Height</w:t>
      </w:r>
      <w:proofErr w:type="spellEnd"/>
      <w:r w:rsidRPr="00D72B44">
        <w:rPr>
          <w:b/>
        </w:rPr>
        <w:t>:</w:t>
      </w:r>
      <w:r w:rsidR="00D72B44">
        <w:t xml:space="preserve"> L</w:t>
      </w:r>
      <w:r>
        <w:t>a altura que tendrán las imágenes</w:t>
      </w:r>
      <w:r w:rsidR="00D72B44">
        <w:t>.</w:t>
      </w:r>
    </w:p>
    <w:p w:rsidR="0086727A" w:rsidRDefault="0086727A" w:rsidP="00D72B44">
      <w:pPr>
        <w:ind w:left="708"/>
      </w:pPr>
      <w:proofErr w:type="spellStart"/>
      <w:r w:rsidRPr="00D72B44">
        <w:rPr>
          <w:b/>
        </w:rPr>
        <w:t>Row</w:t>
      </w:r>
      <w:proofErr w:type="spellEnd"/>
      <w:r w:rsidRPr="00D72B44">
        <w:rPr>
          <w:b/>
        </w:rPr>
        <w:t xml:space="preserve"> </w:t>
      </w:r>
      <w:proofErr w:type="spellStart"/>
      <w:r w:rsidRPr="00D72B44">
        <w:rPr>
          <w:b/>
        </w:rPr>
        <w:t>Height</w:t>
      </w:r>
      <w:proofErr w:type="spellEnd"/>
      <w:r w:rsidRPr="00D72B44">
        <w:rPr>
          <w:b/>
        </w:rPr>
        <w:t>:</w:t>
      </w:r>
      <w:r>
        <w:t xml:space="preserve"> La altura de las filas que organizan las imágenes.</w:t>
      </w:r>
    </w:p>
    <w:p w:rsidR="0086727A" w:rsidRDefault="0011157A" w:rsidP="0011157A">
      <w:pPr>
        <w:jc w:val="center"/>
      </w:pPr>
      <w:r>
        <w:rPr>
          <w:noProof/>
          <w:lang w:eastAsia="es-BO"/>
        </w:rPr>
        <w:drawing>
          <wp:inline distT="0" distB="0" distL="0" distR="0">
            <wp:extent cx="3438525" cy="3512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FooGallery.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4867" cy="3528691"/>
                    </a:xfrm>
                    <a:prstGeom prst="rect">
                      <a:avLst/>
                    </a:prstGeom>
                  </pic:spPr>
                </pic:pic>
              </a:graphicData>
            </a:graphic>
          </wp:inline>
        </w:drawing>
      </w:r>
    </w:p>
    <w:p w:rsidR="00497978" w:rsidRPr="007A2C34" w:rsidRDefault="007A2C34" w:rsidP="007A2C34">
      <w:pPr>
        <w:pStyle w:val="Epgrafe"/>
        <w:jc w:val="center"/>
      </w:pPr>
      <w:r>
        <w:t xml:space="preserve">Imagen 40: Ajustes de </w:t>
      </w:r>
      <w:proofErr w:type="spellStart"/>
      <w:r>
        <w:t>Justified</w:t>
      </w:r>
      <w:proofErr w:type="spellEnd"/>
      <w:r>
        <w:t xml:space="preserve"> </w:t>
      </w:r>
      <w:proofErr w:type="spellStart"/>
      <w:r>
        <w:t>Gallery</w:t>
      </w:r>
      <w:proofErr w:type="spellEnd"/>
      <w:r>
        <w:t xml:space="preserve"> en </w:t>
      </w:r>
      <w:proofErr w:type="spellStart"/>
      <w:r>
        <w:t>FooGallery</w:t>
      </w:r>
      <w:proofErr w:type="spellEnd"/>
    </w:p>
    <w:p w:rsidR="009F348B" w:rsidRDefault="009F348B" w:rsidP="009F348B">
      <w:pPr>
        <w:pStyle w:val="Prrafodelista"/>
        <w:numPr>
          <w:ilvl w:val="0"/>
          <w:numId w:val="14"/>
        </w:numPr>
        <w:rPr>
          <w:lang w:val="es-ES"/>
        </w:rPr>
      </w:pPr>
      <w:proofErr w:type="spellStart"/>
      <w:r w:rsidRPr="00511502">
        <w:rPr>
          <w:lang w:val="es-ES"/>
        </w:rPr>
        <w:t>Masonry</w:t>
      </w:r>
      <w:proofErr w:type="spellEnd"/>
      <w:r w:rsidRPr="00511502">
        <w:rPr>
          <w:lang w:val="es-ES"/>
        </w:rPr>
        <w:t xml:space="preserve"> </w:t>
      </w:r>
      <w:proofErr w:type="spellStart"/>
      <w:r w:rsidRPr="00511502">
        <w:rPr>
          <w:lang w:val="es-ES"/>
        </w:rPr>
        <w:t>Image</w:t>
      </w:r>
      <w:proofErr w:type="spellEnd"/>
      <w:r w:rsidRPr="00511502">
        <w:rPr>
          <w:lang w:val="es-ES"/>
        </w:rPr>
        <w:t xml:space="preserve"> </w:t>
      </w:r>
      <w:proofErr w:type="spellStart"/>
      <w:r w:rsidRPr="00511502">
        <w:rPr>
          <w:lang w:val="es-ES"/>
        </w:rPr>
        <w:t>Gallery</w:t>
      </w:r>
      <w:proofErr w:type="spellEnd"/>
      <w:r w:rsidR="00F149FA" w:rsidRPr="00511502">
        <w:rPr>
          <w:lang w:val="es-ES"/>
        </w:rPr>
        <w:t xml:space="preserve">: Es una </w:t>
      </w:r>
      <w:r w:rsidR="00511502">
        <w:rPr>
          <w:lang w:val="es-ES"/>
        </w:rPr>
        <w:t>plantilla para mostrar imágenes según sus proporciones de tamaño y así crear un mosaico.</w:t>
      </w:r>
    </w:p>
    <w:p w:rsidR="00511502" w:rsidRDefault="00511502" w:rsidP="00511502">
      <w:pPr>
        <w:pStyle w:val="Prrafodelista"/>
        <w:ind w:left="720"/>
        <w:rPr>
          <w:lang w:val="es-ES"/>
        </w:rPr>
      </w:pPr>
      <w:r>
        <w:rPr>
          <w:noProof/>
          <w:lang w:eastAsia="es-BO"/>
        </w:rPr>
        <w:drawing>
          <wp:inline distT="0" distB="0" distL="0" distR="0">
            <wp:extent cx="4905375" cy="25360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FooGallery.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05375" cy="2536016"/>
                    </a:xfrm>
                    <a:prstGeom prst="rect">
                      <a:avLst/>
                    </a:prstGeom>
                  </pic:spPr>
                </pic:pic>
              </a:graphicData>
            </a:graphic>
          </wp:inline>
        </w:drawing>
      </w:r>
    </w:p>
    <w:p w:rsidR="00511502" w:rsidRDefault="00511502" w:rsidP="00511502">
      <w:pPr>
        <w:pStyle w:val="Epgrafe"/>
        <w:jc w:val="center"/>
      </w:pPr>
      <w:r>
        <w:t xml:space="preserve">Imagen 41: Ajustes de </w:t>
      </w:r>
      <w:proofErr w:type="spellStart"/>
      <w:r>
        <w:t>Masonry</w:t>
      </w:r>
      <w:proofErr w:type="spellEnd"/>
      <w:r>
        <w:t xml:space="preserve"> </w:t>
      </w:r>
      <w:proofErr w:type="spellStart"/>
      <w:r>
        <w:t>Image</w:t>
      </w:r>
      <w:proofErr w:type="spellEnd"/>
      <w:r>
        <w:t xml:space="preserve"> </w:t>
      </w:r>
      <w:proofErr w:type="spellStart"/>
      <w:r>
        <w:t>Gallery</w:t>
      </w:r>
      <w:proofErr w:type="spellEnd"/>
      <w:r>
        <w:t xml:space="preserve"> en </w:t>
      </w:r>
      <w:proofErr w:type="spellStart"/>
      <w:r>
        <w:t>FooGallery</w:t>
      </w:r>
      <w:proofErr w:type="spellEnd"/>
    </w:p>
    <w:p w:rsidR="00F149FA" w:rsidRPr="00511502" w:rsidRDefault="00511502" w:rsidP="00511502">
      <w:r>
        <w:t xml:space="preserve">Las características que tiene esta plantilla son similares a la anterior plantilla </w:t>
      </w:r>
      <w:proofErr w:type="spellStart"/>
      <w:r>
        <w:t>Justi</w:t>
      </w:r>
      <w:r w:rsidR="00D72B44">
        <w:t>fi</w:t>
      </w:r>
      <w:r>
        <w:t>ed</w:t>
      </w:r>
      <w:proofErr w:type="spellEnd"/>
      <w:r>
        <w:t xml:space="preserve"> </w:t>
      </w:r>
      <w:proofErr w:type="spellStart"/>
      <w:r>
        <w:t>Gallery</w:t>
      </w:r>
      <w:proofErr w:type="spellEnd"/>
      <w:r>
        <w:t>.</w:t>
      </w:r>
    </w:p>
    <w:p w:rsidR="00511502" w:rsidRDefault="009F348B" w:rsidP="00511502">
      <w:pPr>
        <w:pStyle w:val="Prrafodelista"/>
        <w:numPr>
          <w:ilvl w:val="0"/>
          <w:numId w:val="14"/>
        </w:numPr>
        <w:rPr>
          <w:lang w:val="es-ES"/>
        </w:rPr>
      </w:pPr>
      <w:proofErr w:type="spellStart"/>
      <w:r w:rsidRPr="00511502">
        <w:rPr>
          <w:lang w:val="es-ES"/>
        </w:rPr>
        <w:t>Responsive</w:t>
      </w:r>
      <w:proofErr w:type="spellEnd"/>
      <w:r w:rsidRPr="00511502">
        <w:rPr>
          <w:lang w:val="es-ES"/>
        </w:rPr>
        <w:t xml:space="preserve"> </w:t>
      </w:r>
      <w:proofErr w:type="spellStart"/>
      <w:r w:rsidRPr="00511502">
        <w:rPr>
          <w:lang w:val="es-ES"/>
        </w:rPr>
        <w:t>Image</w:t>
      </w:r>
      <w:proofErr w:type="spellEnd"/>
      <w:r w:rsidRPr="00511502">
        <w:rPr>
          <w:lang w:val="es-ES"/>
        </w:rPr>
        <w:t xml:space="preserve"> </w:t>
      </w:r>
      <w:proofErr w:type="spellStart"/>
      <w:r w:rsidRPr="00511502">
        <w:rPr>
          <w:lang w:val="es-ES"/>
        </w:rPr>
        <w:t>Gallery</w:t>
      </w:r>
      <w:proofErr w:type="spellEnd"/>
      <w:proofErr w:type="gramStart"/>
      <w:r w:rsidR="00511502" w:rsidRPr="00511502">
        <w:rPr>
          <w:lang w:val="es-ES"/>
        </w:rPr>
        <w:t>:  Es</w:t>
      </w:r>
      <w:proofErr w:type="gramEnd"/>
      <w:r w:rsidR="00511502" w:rsidRPr="00511502">
        <w:rPr>
          <w:lang w:val="es-ES"/>
        </w:rPr>
        <w:t xml:space="preserve"> una p</w:t>
      </w:r>
      <w:r w:rsidR="00511502">
        <w:rPr>
          <w:lang w:val="es-ES"/>
        </w:rPr>
        <w:t>lantilla que muestra las imágenes en una matriz ordenada.</w:t>
      </w:r>
    </w:p>
    <w:p w:rsidR="00511502" w:rsidRDefault="00511502" w:rsidP="00511502">
      <w:pPr>
        <w:pStyle w:val="Prrafodelista"/>
        <w:ind w:left="720"/>
        <w:rPr>
          <w:lang w:val="es-ES"/>
        </w:rPr>
      </w:pPr>
      <w:r>
        <w:rPr>
          <w:noProof/>
          <w:lang w:eastAsia="es-BO"/>
        </w:rPr>
        <w:drawing>
          <wp:inline distT="0" distB="0" distL="0" distR="0">
            <wp:extent cx="4905375" cy="2536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FooGaller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05375" cy="2536540"/>
                    </a:xfrm>
                    <a:prstGeom prst="rect">
                      <a:avLst/>
                    </a:prstGeom>
                  </pic:spPr>
                </pic:pic>
              </a:graphicData>
            </a:graphic>
          </wp:inline>
        </w:drawing>
      </w:r>
    </w:p>
    <w:p w:rsidR="00511502" w:rsidRDefault="00511502" w:rsidP="00511502">
      <w:pPr>
        <w:pStyle w:val="Epgrafe"/>
        <w:jc w:val="center"/>
      </w:pPr>
      <w:r>
        <w:t xml:space="preserve">Imagen 42: Ajustes de </w:t>
      </w:r>
      <w:proofErr w:type="spellStart"/>
      <w:r w:rsidR="00CE0609">
        <w:t>Responsive</w:t>
      </w:r>
      <w:proofErr w:type="spellEnd"/>
      <w:r w:rsidR="00CE0609">
        <w:t xml:space="preserve"> </w:t>
      </w:r>
      <w:proofErr w:type="spellStart"/>
      <w:r w:rsidR="00CE0609">
        <w:t>Imag</w:t>
      </w:r>
      <w:r>
        <w:t>e</w:t>
      </w:r>
      <w:proofErr w:type="spellEnd"/>
      <w:r>
        <w:t xml:space="preserve"> </w:t>
      </w:r>
      <w:proofErr w:type="spellStart"/>
      <w:r>
        <w:t>Gallery</w:t>
      </w:r>
      <w:proofErr w:type="spellEnd"/>
      <w:r>
        <w:t xml:space="preserve"> en </w:t>
      </w:r>
      <w:proofErr w:type="spellStart"/>
      <w:r>
        <w:t>FooGallery</w:t>
      </w:r>
      <w:proofErr w:type="spellEnd"/>
    </w:p>
    <w:p w:rsidR="00511502" w:rsidRDefault="00CE0609" w:rsidP="00511502">
      <w:pPr>
        <w:pStyle w:val="Prrafodelista"/>
        <w:ind w:left="720"/>
        <w:rPr>
          <w:lang w:val="es-ES"/>
        </w:rPr>
      </w:pPr>
      <w:r>
        <w:rPr>
          <w:lang w:val="es-ES"/>
        </w:rPr>
        <w:t xml:space="preserve">Las características que tiene esta plantilla son similares a la anterior plantilla </w:t>
      </w:r>
      <w:proofErr w:type="spellStart"/>
      <w:r>
        <w:rPr>
          <w:lang w:val="es-ES"/>
        </w:rPr>
        <w:t>Justified</w:t>
      </w:r>
      <w:proofErr w:type="spellEnd"/>
      <w:r>
        <w:rPr>
          <w:lang w:val="es-ES"/>
        </w:rPr>
        <w:t xml:space="preserve"> </w:t>
      </w:r>
      <w:proofErr w:type="spellStart"/>
      <w:r>
        <w:rPr>
          <w:lang w:val="es-ES"/>
        </w:rPr>
        <w:t>Gallery</w:t>
      </w:r>
      <w:proofErr w:type="spellEnd"/>
    </w:p>
    <w:p w:rsidR="00CE0609" w:rsidRPr="00CE0609" w:rsidRDefault="00CE0609" w:rsidP="00CE0609">
      <w:pPr>
        <w:rPr>
          <w:rFonts w:eastAsia="Calibri" w:cs="Arial"/>
          <w:szCs w:val="20"/>
          <w:lang w:val="es-ES" w:eastAsia="es-ES"/>
        </w:rPr>
      </w:pPr>
      <w:r>
        <w:rPr>
          <w:lang w:val="es-ES"/>
        </w:rPr>
        <w:br w:type="page"/>
      </w:r>
    </w:p>
    <w:p w:rsidR="00CE0609" w:rsidRDefault="009F348B" w:rsidP="00CE0609">
      <w:pPr>
        <w:pStyle w:val="Prrafodelista"/>
        <w:numPr>
          <w:ilvl w:val="0"/>
          <w:numId w:val="14"/>
        </w:numPr>
        <w:rPr>
          <w:lang w:val="es-ES"/>
        </w:rPr>
      </w:pPr>
      <w:r w:rsidRPr="00CE0609">
        <w:rPr>
          <w:lang w:val="es-ES"/>
        </w:rPr>
        <w:t xml:space="preserve">Single </w:t>
      </w:r>
      <w:proofErr w:type="spellStart"/>
      <w:r w:rsidRPr="00CE0609">
        <w:rPr>
          <w:lang w:val="es-ES"/>
        </w:rPr>
        <w:t>Thumbnail</w:t>
      </w:r>
      <w:proofErr w:type="spellEnd"/>
      <w:r w:rsidRPr="00CE0609">
        <w:rPr>
          <w:lang w:val="es-ES"/>
        </w:rPr>
        <w:t xml:space="preserve"> </w:t>
      </w:r>
      <w:proofErr w:type="spellStart"/>
      <w:r w:rsidRPr="00CE0609">
        <w:rPr>
          <w:lang w:val="es-ES"/>
        </w:rPr>
        <w:t>Gallery</w:t>
      </w:r>
      <w:proofErr w:type="spellEnd"/>
      <w:r w:rsidR="00D72B44">
        <w:rPr>
          <w:lang w:val="es-ES"/>
        </w:rPr>
        <w:t>: Es la plantilla má</w:t>
      </w:r>
      <w:r w:rsidR="00CE0609" w:rsidRPr="00CE0609">
        <w:rPr>
          <w:lang w:val="es-ES"/>
        </w:rPr>
        <w:t>s sencilla, puesto que solo muestra una imagen</w:t>
      </w:r>
      <w:r w:rsidR="00CE0609">
        <w:rPr>
          <w:lang w:val="es-ES"/>
        </w:rPr>
        <w:t xml:space="preserve"> a la cual puedes editarle el tamaño y las demás opciones que vimos anteriormente para imágenes.</w:t>
      </w:r>
    </w:p>
    <w:p w:rsidR="00CE0609" w:rsidRPr="00CE0609" w:rsidRDefault="00CE0609" w:rsidP="00CE0609">
      <w:pPr>
        <w:pStyle w:val="Prrafodelista"/>
        <w:ind w:left="720"/>
        <w:rPr>
          <w:lang w:val="es-ES"/>
        </w:rPr>
      </w:pPr>
      <w:r>
        <w:rPr>
          <w:noProof/>
          <w:lang w:eastAsia="es-BO"/>
        </w:rPr>
        <w:drawing>
          <wp:inline distT="0" distB="0" distL="0" distR="0">
            <wp:extent cx="4772025" cy="2471664"/>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FooGaller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74980" cy="2473194"/>
                    </a:xfrm>
                    <a:prstGeom prst="rect">
                      <a:avLst/>
                    </a:prstGeom>
                  </pic:spPr>
                </pic:pic>
              </a:graphicData>
            </a:graphic>
          </wp:inline>
        </w:drawing>
      </w:r>
    </w:p>
    <w:p w:rsidR="009F348B" w:rsidRPr="00CE0609" w:rsidRDefault="00CE0609" w:rsidP="00CE0609">
      <w:pPr>
        <w:pStyle w:val="Epgrafe"/>
        <w:jc w:val="center"/>
      </w:pPr>
      <w:r>
        <w:t xml:space="preserve">Imagen 43: Demostración de Single </w:t>
      </w:r>
      <w:proofErr w:type="spellStart"/>
      <w:r>
        <w:t>Thumbnail</w:t>
      </w:r>
      <w:proofErr w:type="spellEnd"/>
      <w:r>
        <w:t xml:space="preserve"> </w:t>
      </w:r>
      <w:proofErr w:type="spellStart"/>
      <w:r>
        <w:t>Gallery</w:t>
      </w:r>
      <w:proofErr w:type="spellEnd"/>
      <w:r>
        <w:t xml:space="preserve"> en </w:t>
      </w:r>
      <w:proofErr w:type="spellStart"/>
      <w:r>
        <w:t>FooGallery</w:t>
      </w:r>
      <w:proofErr w:type="spellEnd"/>
    </w:p>
    <w:p w:rsidR="00CE0609" w:rsidRPr="00CE0609" w:rsidRDefault="009F348B" w:rsidP="00CE0609">
      <w:pPr>
        <w:rPr>
          <w:lang w:val="es-ES"/>
        </w:rPr>
      </w:pPr>
      <w:r w:rsidRPr="009F348B">
        <w:rPr>
          <w:lang w:val="es-ES"/>
        </w:rPr>
        <w:t xml:space="preserve">Después de editar una </w:t>
      </w:r>
      <w:r>
        <w:rPr>
          <w:lang w:val="es-ES"/>
        </w:rPr>
        <w:t>galería publicada en un Post o página se actualiza en el botón “Actual</w:t>
      </w:r>
      <w:r w:rsidR="0086727A">
        <w:rPr>
          <w:lang w:val="es-ES"/>
        </w:rPr>
        <w:t>i</w:t>
      </w:r>
      <w:r>
        <w:rPr>
          <w:lang w:val="es-ES"/>
        </w:rPr>
        <w:t>zar” bajo la pestaña “Publicar” luego para ver los cambios se va  a  la pestaña “</w:t>
      </w:r>
      <w:proofErr w:type="spellStart"/>
      <w:r>
        <w:rPr>
          <w:lang w:val="es-ES"/>
        </w:rPr>
        <w:t>Gallery</w:t>
      </w:r>
      <w:proofErr w:type="spellEnd"/>
      <w:r>
        <w:rPr>
          <w:lang w:val="es-ES"/>
        </w:rPr>
        <w:t xml:space="preserve"> </w:t>
      </w:r>
      <w:proofErr w:type="spellStart"/>
      <w:r>
        <w:rPr>
          <w:lang w:val="es-ES"/>
        </w:rPr>
        <w:t>Usage</w:t>
      </w:r>
      <w:proofErr w:type="spellEnd"/>
      <w:r>
        <w:rPr>
          <w:lang w:val="es-ES"/>
        </w:rPr>
        <w:t>” que muestra las páginas o post donde se usa la galería que estamos editando.</w:t>
      </w:r>
    </w:p>
    <w:p w:rsidR="009F348B" w:rsidRDefault="009F348B" w:rsidP="009F348B">
      <w:pPr>
        <w:pStyle w:val="Ttulo4"/>
      </w:pPr>
      <w:r>
        <w:t>Eliminación</w:t>
      </w:r>
      <w:r w:rsidRPr="0068210F">
        <w:t xml:space="preserve"> </w:t>
      </w:r>
      <w:r>
        <w:t xml:space="preserve">de una </w:t>
      </w:r>
      <w:r w:rsidRPr="0068210F">
        <w:t xml:space="preserve"> </w:t>
      </w:r>
      <w:r>
        <w:t xml:space="preserve">Galería de </w:t>
      </w:r>
      <w:proofErr w:type="spellStart"/>
      <w:r>
        <w:t>FooGallery</w:t>
      </w:r>
      <w:proofErr w:type="spellEnd"/>
      <w:r>
        <w:t xml:space="preserve"> </w:t>
      </w:r>
    </w:p>
    <w:p w:rsidR="00747D80" w:rsidRDefault="00CE0609" w:rsidP="00CE0609">
      <w:r>
        <w:t xml:space="preserve">Para eliminar una galería debemos estar en </w:t>
      </w:r>
      <w:proofErr w:type="spellStart"/>
      <w:r w:rsidR="00747D80">
        <w:t>FooGallery</w:t>
      </w:r>
      <w:proofErr w:type="spellEnd"/>
      <w:r w:rsidR="00747D80">
        <w:t xml:space="preserve"> en </w:t>
      </w:r>
      <w:proofErr w:type="spellStart"/>
      <w:r w:rsidR="00747D80">
        <w:t>galleries</w:t>
      </w:r>
      <w:proofErr w:type="spellEnd"/>
      <w:r w:rsidR="00747D80">
        <w:t>, hacer clic en el cuadro de selección al lado de la galería que deseamos eliminar. Luego en la parte superior en Acciones en lote elegir Mover a Papelera  y confirmar la acción haciendo clic en Aplicar o bien acercar el cursor al nombre de la galería que deseamos eliminar y hacemos clic en Papelera.</w:t>
      </w:r>
    </w:p>
    <w:p w:rsidR="00747D80" w:rsidRDefault="00747D80" w:rsidP="00747D80">
      <w:pPr>
        <w:jc w:val="center"/>
      </w:pPr>
      <w:r>
        <w:rPr>
          <w:noProof/>
          <w:lang w:eastAsia="es-BO"/>
        </w:rPr>
        <w:drawing>
          <wp:inline distT="0" distB="0" distL="0" distR="0">
            <wp:extent cx="4524375" cy="23313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FooGaller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24375" cy="2331310"/>
                    </a:xfrm>
                    <a:prstGeom prst="rect">
                      <a:avLst/>
                    </a:prstGeom>
                  </pic:spPr>
                </pic:pic>
              </a:graphicData>
            </a:graphic>
          </wp:inline>
        </w:drawing>
      </w:r>
    </w:p>
    <w:p w:rsidR="00747D80" w:rsidRPr="00CE0609" w:rsidRDefault="00747D80" w:rsidP="00747D80">
      <w:pPr>
        <w:pStyle w:val="Epgrafe"/>
        <w:jc w:val="center"/>
      </w:pPr>
      <w:r>
        <w:t>Imagen 44: Eliminación de galería</w:t>
      </w:r>
    </w:p>
    <w:p w:rsidR="00747D80" w:rsidRPr="00CE0609" w:rsidRDefault="00747D80" w:rsidP="00747D80">
      <w:pPr>
        <w:jc w:val="center"/>
      </w:pPr>
    </w:p>
    <w:p w:rsidR="00805B3C" w:rsidRDefault="001037D5" w:rsidP="00805B3C">
      <w:pPr>
        <w:pStyle w:val="Ttulo21"/>
        <w:rPr>
          <w:lang w:val="es-BO"/>
        </w:rPr>
      </w:pPr>
      <w:bookmarkStart w:id="41" w:name="_Ref454460345"/>
      <w:bookmarkStart w:id="42" w:name="_Toc454461294"/>
      <w:r w:rsidRPr="001037D5">
        <w:rPr>
          <w:lang w:val="es-BO"/>
        </w:rPr>
        <w:t>Crear</w:t>
      </w:r>
      <w:r>
        <w:rPr>
          <w:lang w:val="es-BO"/>
        </w:rPr>
        <w:t xml:space="preserve">, </w:t>
      </w:r>
      <w:r w:rsidRPr="001037D5">
        <w:rPr>
          <w:lang w:val="es-BO"/>
        </w:rPr>
        <w:t xml:space="preserve">editar </w:t>
      </w:r>
      <w:r>
        <w:rPr>
          <w:lang w:val="es-BO"/>
        </w:rPr>
        <w:t xml:space="preserve">o eliminar una noticia con  </w:t>
      </w:r>
      <w:r w:rsidRPr="001037D5">
        <w:rPr>
          <w:lang w:val="es-BO"/>
        </w:rPr>
        <w:t xml:space="preserve">WP News and </w:t>
      </w:r>
      <w:proofErr w:type="spellStart"/>
      <w:r w:rsidRPr="001037D5">
        <w:rPr>
          <w:lang w:val="es-BO"/>
        </w:rPr>
        <w:t>Five</w:t>
      </w:r>
      <w:proofErr w:type="spellEnd"/>
      <w:r w:rsidRPr="001037D5">
        <w:rPr>
          <w:lang w:val="es-BO"/>
        </w:rPr>
        <w:t xml:space="preserve"> </w:t>
      </w:r>
      <w:proofErr w:type="spellStart"/>
      <w:r w:rsidRPr="001037D5">
        <w:rPr>
          <w:lang w:val="es-BO"/>
        </w:rPr>
        <w:t>Widgets</w:t>
      </w:r>
      <w:bookmarkEnd w:id="41"/>
      <w:bookmarkEnd w:id="42"/>
      <w:proofErr w:type="spellEnd"/>
    </w:p>
    <w:p w:rsidR="000E7C00" w:rsidRPr="0068210F" w:rsidRDefault="000E7C00" w:rsidP="000E7C00">
      <w:pPr>
        <w:pStyle w:val="Ttulo4"/>
      </w:pPr>
      <w:r>
        <w:t xml:space="preserve">Creación </w:t>
      </w:r>
      <w:r w:rsidRPr="0068210F">
        <w:t xml:space="preserve">de </w:t>
      </w:r>
      <w:r>
        <w:t xml:space="preserve">Noticia con WP News </w:t>
      </w:r>
    </w:p>
    <w:p w:rsidR="00C91D7D" w:rsidRDefault="0050600C" w:rsidP="00C91D7D">
      <w:pPr>
        <w:rPr>
          <w:lang w:eastAsia="ja-JP"/>
        </w:rPr>
      </w:pPr>
      <w:r>
        <w:rPr>
          <w:lang w:eastAsia="ja-JP"/>
        </w:rPr>
        <w:t>Para crear una noticia nueva con WP News debemos ingresar a News Pro desde el menú lateral del escritorio de administrador y hacer clic en “</w:t>
      </w:r>
      <w:proofErr w:type="spellStart"/>
      <w:r>
        <w:rPr>
          <w:lang w:eastAsia="ja-JP"/>
        </w:rPr>
        <w:t>Add</w:t>
      </w:r>
      <w:proofErr w:type="spellEnd"/>
      <w:r>
        <w:rPr>
          <w:lang w:eastAsia="ja-JP"/>
        </w:rPr>
        <w:t xml:space="preserve"> News </w:t>
      </w:r>
      <w:proofErr w:type="spellStart"/>
      <w:r>
        <w:rPr>
          <w:lang w:eastAsia="ja-JP"/>
        </w:rPr>
        <w:t>Item</w:t>
      </w:r>
      <w:proofErr w:type="spellEnd"/>
      <w:r>
        <w:rPr>
          <w:lang w:eastAsia="ja-JP"/>
        </w:rPr>
        <w:t>”</w:t>
      </w:r>
    </w:p>
    <w:p w:rsidR="0050600C" w:rsidRDefault="0050600C" w:rsidP="0050600C">
      <w:pPr>
        <w:jc w:val="center"/>
        <w:rPr>
          <w:lang w:eastAsia="ja-JP"/>
        </w:rPr>
      </w:pPr>
      <w:r>
        <w:rPr>
          <w:noProof/>
          <w:lang w:eastAsia="es-BO"/>
        </w:rPr>
        <w:drawing>
          <wp:inline distT="0" distB="0" distL="0" distR="0">
            <wp:extent cx="4857750" cy="250309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NewsPr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875392" cy="2512183"/>
                    </a:xfrm>
                    <a:prstGeom prst="rect">
                      <a:avLst/>
                    </a:prstGeom>
                  </pic:spPr>
                </pic:pic>
              </a:graphicData>
            </a:graphic>
          </wp:inline>
        </w:drawing>
      </w:r>
    </w:p>
    <w:p w:rsidR="0050600C" w:rsidRDefault="0050600C" w:rsidP="0050600C">
      <w:pPr>
        <w:pStyle w:val="Epgrafe"/>
        <w:jc w:val="center"/>
      </w:pPr>
      <w:r>
        <w:t>Imagen 45: Ingresar a crear nueva Noticia en News Pro</w:t>
      </w:r>
    </w:p>
    <w:p w:rsidR="00D61B24" w:rsidRDefault="00D61B24" w:rsidP="0050600C">
      <w:r>
        <w:t>Una vez en “Añadir una nueva noticia” se puede ingresar el título de la noticia, escribir el texto de la noticia, asignar una imagen destacada para la nueva noticia como también  agregar enlaces a páginas de CINER o de otros sitios web, permitir comentarios de visitantes, añadir un “</w:t>
      </w:r>
      <w:proofErr w:type="spellStart"/>
      <w:r>
        <w:t>slug</w:t>
      </w:r>
      <w:proofErr w:type="spellEnd"/>
      <w:r>
        <w:t>” para que el enlace a la noticia tenga una dirección de fácil memorización y fácil búsqueda también podremos darle una categoría a nuestra nueva noticia, en la siguiente imagen se muestran sus campos.</w:t>
      </w:r>
    </w:p>
    <w:p w:rsidR="00D61B24" w:rsidRDefault="00D61B24" w:rsidP="00D61B24">
      <w:pPr>
        <w:jc w:val="center"/>
      </w:pPr>
      <w:r>
        <w:rPr>
          <w:noProof/>
          <w:lang w:eastAsia="es-BO"/>
        </w:rPr>
        <w:drawing>
          <wp:inline distT="0" distB="0" distL="0" distR="0">
            <wp:extent cx="4572000" cy="3402133"/>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NewsPro.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5285" cy="3404577"/>
                    </a:xfrm>
                    <a:prstGeom prst="rect">
                      <a:avLst/>
                    </a:prstGeom>
                  </pic:spPr>
                </pic:pic>
              </a:graphicData>
            </a:graphic>
          </wp:inline>
        </w:drawing>
      </w:r>
    </w:p>
    <w:p w:rsidR="00024A8C" w:rsidRDefault="00D61B24" w:rsidP="00024A8C">
      <w:pPr>
        <w:pStyle w:val="Epgrafe"/>
        <w:jc w:val="center"/>
      </w:pPr>
      <w:r>
        <w:t xml:space="preserve"> </w:t>
      </w:r>
      <w:r w:rsidR="00024A8C">
        <w:t>Imagen 46: Formulario de Añadir una nueva noticia</w:t>
      </w:r>
    </w:p>
    <w:p w:rsidR="00C24A9B" w:rsidRDefault="00024A8C" w:rsidP="0050600C">
      <w:r>
        <w:t>Primeramente añadimos el título a la nueva noticia seguido del texto en sí</w:t>
      </w:r>
      <w:r w:rsidR="00C24A9B">
        <w:t xml:space="preserve"> después si la noticia es larga y se desea añadir un enl</w:t>
      </w:r>
      <w:r w:rsidR="00BF612C">
        <w:t xml:space="preserve">ace exterior </w:t>
      </w:r>
      <w:r w:rsidR="00C24A9B">
        <w:t>llena</w:t>
      </w:r>
      <w:r w:rsidR="00BF612C">
        <w:t>re</w:t>
      </w:r>
      <w:r w:rsidR="00C24A9B">
        <w:t>mos “</w:t>
      </w:r>
      <w:proofErr w:type="spellStart"/>
      <w:r w:rsidR="00C24A9B">
        <w:t>Read</w:t>
      </w:r>
      <w:proofErr w:type="spellEnd"/>
      <w:r w:rsidR="00C24A9B">
        <w:t xml:space="preserve"> More Link”</w:t>
      </w:r>
      <w:r w:rsidR="00BF612C">
        <w:t xml:space="preserve"> con el link para mayor información</w:t>
      </w:r>
      <w:r w:rsidR="00CB5BCC">
        <w:t xml:space="preserve"> bajo la pestaña News </w:t>
      </w:r>
      <w:proofErr w:type="spellStart"/>
      <w:r w:rsidR="00CB5BCC">
        <w:t>Settings</w:t>
      </w:r>
      <w:proofErr w:type="spellEnd"/>
      <w:r w:rsidR="00BF612C">
        <w:t>.</w:t>
      </w:r>
    </w:p>
    <w:p w:rsidR="00C351BC" w:rsidRDefault="00C351BC" w:rsidP="0050600C">
      <w:r>
        <w:t xml:space="preserve">Si deseamos ingresar una galería </w:t>
      </w:r>
      <w:proofErr w:type="spellStart"/>
      <w:r>
        <w:t>FooGallery</w:t>
      </w:r>
      <w:proofErr w:type="spellEnd"/>
      <w:r>
        <w:t xml:space="preserve"> solamente nombramos su </w:t>
      </w:r>
      <w:proofErr w:type="spellStart"/>
      <w:r w:rsidRPr="00C24A9B">
        <w:rPr>
          <w:i/>
        </w:rPr>
        <w:t>shortcode</w:t>
      </w:r>
      <w:proofErr w:type="spellEnd"/>
      <w:r>
        <w:rPr>
          <w:i/>
        </w:rPr>
        <w:t xml:space="preserve"> </w:t>
      </w:r>
      <w:r>
        <w:t>entre corchetes.</w:t>
      </w:r>
    </w:p>
    <w:p w:rsidR="00CB5BCC" w:rsidRDefault="00CB5BCC" w:rsidP="0050600C">
      <w:r>
        <w:t xml:space="preserve">Podemos habilitar Comentarios para los visitantes seguido de asignar </w:t>
      </w:r>
      <w:proofErr w:type="spellStart"/>
      <w:r>
        <w:t>slug</w:t>
      </w:r>
      <w:proofErr w:type="spellEnd"/>
      <w:r>
        <w:t xml:space="preserve"> de fácil memorización de la noticia, de ahí pasamos a agregar etiquetas que son las palabras clave de que es lo que se trata esta noticia y  Le damos categoría. La categoría al igual que las etiquetas agrupan a la noticia en base de  contextos que nos pueden ayudar </w:t>
      </w:r>
      <w:r w:rsidR="007805A6">
        <w:t>más tarde, cuando las estemos buscando las encontraremos gracias a sus</w:t>
      </w:r>
      <w:r>
        <w:t xml:space="preserve"> </w:t>
      </w:r>
      <w:r w:rsidR="007805A6">
        <w:t xml:space="preserve">etiquetas y </w:t>
      </w:r>
      <w:proofErr w:type="spellStart"/>
      <w:r w:rsidR="007805A6">
        <w:t>categoria</w:t>
      </w:r>
      <w:proofErr w:type="spellEnd"/>
      <w:r w:rsidR="007805A6">
        <w:t>.</w:t>
      </w:r>
    </w:p>
    <w:p w:rsidR="007805A6" w:rsidRDefault="007805A6">
      <w:r>
        <w:br w:type="page"/>
      </w:r>
    </w:p>
    <w:p w:rsidR="007805A6" w:rsidRDefault="007805A6" w:rsidP="0050600C">
      <w:r>
        <w:t xml:space="preserve"> Completados los campos de la nueva noticia</w:t>
      </w:r>
    </w:p>
    <w:p w:rsidR="007805A6" w:rsidRDefault="00BF612C" w:rsidP="0050600C">
      <w:r>
        <w:rPr>
          <w:noProof/>
          <w:lang w:eastAsia="es-BO"/>
        </w:rPr>
        <w:drawing>
          <wp:inline distT="0" distB="0" distL="0" distR="0" wp14:anchorId="73414E0B" wp14:editId="2B5BEA4B">
            <wp:extent cx="5943600" cy="44716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NewsPro.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BF612C" w:rsidRDefault="00BF612C" w:rsidP="00BF612C">
      <w:pPr>
        <w:pStyle w:val="Epgrafe"/>
        <w:jc w:val="center"/>
      </w:pPr>
      <w:r>
        <w:t xml:space="preserve">Imagen 47: Ejemplo de una noticia en </w:t>
      </w:r>
      <w:proofErr w:type="spellStart"/>
      <w:r>
        <w:t>NewsPro</w:t>
      </w:r>
      <w:proofErr w:type="spellEnd"/>
    </w:p>
    <w:p w:rsidR="003165DF" w:rsidRDefault="007805A6" w:rsidP="0050600C">
      <w:r>
        <w:t xml:space="preserve">A continuación </w:t>
      </w:r>
      <w:r w:rsidR="003165DF">
        <w:t>añ</w:t>
      </w:r>
      <w:r>
        <w:t>adimos</w:t>
      </w:r>
      <w:r w:rsidR="00BF612C">
        <w:t xml:space="preserve"> una Imagen Destacada</w:t>
      </w:r>
      <w:r w:rsidR="003165DF">
        <w:t>: Hacemos clic en “Agregar imagen destacada” bajo la pestaña de Imagen destacada y seleccionamos una imagen para nuestra noticia.</w:t>
      </w:r>
      <w:r>
        <w:t xml:space="preserve"> Tenemos que saber que la imagen que deseamos puede ser pequeña de 150x150 pixeles, mediana 300x300 pixeles, grande</w:t>
      </w:r>
      <w:r w:rsidR="00B47538">
        <w:t xml:space="preserve"> desde </w:t>
      </w:r>
      <w:r>
        <w:t xml:space="preserve"> 640x640 pixeles</w:t>
      </w:r>
      <w:r w:rsidR="00B47538">
        <w:t xml:space="preserve"> hasta 1200x949 u 800x1086, el </w:t>
      </w:r>
      <w:proofErr w:type="spellStart"/>
      <w:r w:rsidR="00B47538">
        <w:t>thumbnail</w:t>
      </w:r>
      <w:proofErr w:type="spellEnd"/>
      <w:r w:rsidR="00B47538">
        <w:t xml:space="preserve"> recorta la imagen o quien edita puede configurar la imagen para que sea visible.</w:t>
      </w:r>
      <w:r>
        <w:t xml:space="preserve"> </w:t>
      </w:r>
      <w:r w:rsidR="00B47538">
        <w:t>La imagen a elegir no puede pesar más de 2 Megabytes.</w:t>
      </w:r>
    </w:p>
    <w:p w:rsidR="003165DF" w:rsidRDefault="00E14D6E" w:rsidP="00E14D6E">
      <w:pPr>
        <w:jc w:val="center"/>
      </w:pPr>
      <w:r>
        <w:rPr>
          <w:noProof/>
          <w:lang w:eastAsia="es-BO"/>
        </w:rPr>
        <w:drawing>
          <wp:inline distT="0" distB="0" distL="0" distR="0">
            <wp:extent cx="4152900" cy="3096040"/>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NewsPr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156577" cy="3098781"/>
                    </a:xfrm>
                    <a:prstGeom prst="rect">
                      <a:avLst/>
                    </a:prstGeom>
                  </pic:spPr>
                </pic:pic>
              </a:graphicData>
            </a:graphic>
          </wp:inline>
        </w:drawing>
      </w:r>
    </w:p>
    <w:p w:rsidR="00E14D6E" w:rsidRDefault="00E14D6E" w:rsidP="00E14D6E">
      <w:pPr>
        <w:pStyle w:val="Epgrafe"/>
        <w:jc w:val="center"/>
      </w:pPr>
      <w:r>
        <w:t xml:space="preserve">Imagen 48: Asignar </w:t>
      </w:r>
      <w:r w:rsidR="00CB5BCC">
        <w:t>imagen destacada a Noticia</w:t>
      </w:r>
    </w:p>
    <w:p w:rsidR="00C24A9B" w:rsidRDefault="00B47538" w:rsidP="00365F1A">
      <w:pPr>
        <w:jc w:val="both"/>
      </w:pPr>
      <w:r>
        <w:t>Como pasos finales verificamos que la noticia está configurada como deseamos. Haciendo clic en vista previa de los cambios en el cuadro “Publicar” y para finalizar  asignamos estado, visibilidad y fecha de publicación y Actualizamos.</w:t>
      </w:r>
    </w:p>
    <w:p w:rsidR="00E86573" w:rsidRDefault="00E86573" w:rsidP="00E86573">
      <w:pPr>
        <w:jc w:val="center"/>
      </w:pPr>
      <w:r>
        <w:rPr>
          <w:noProof/>
          <w:lang w:eastAsia="es-BO"/>
        </w:rPr>
        <w:drawing>
          <wp:inline distT="0" distB="0" distL="0" distR="0">
            <wp:extent cx="2334569" cy="2143992"/>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NewsPro.png"/>
                    <pic:cNvPicPr/>
                  </pic:nvPicPr>
                  <pic:blipFill>
                    <a:blip r:embed="rId116">
                      <a:extLst>
                        <a:ext uri="{28A0092B-C50C-407E-A947-70E740481C1C}">
                          <a14:useLocalDpi xmlns:a14="http://schemas.microsoft.com/office/drawing/2010/main" val="0"/>
                        </a:ext>
                      </a:extLst>
                    </a:blip>
                    <a:stretch>
                      <a:fillRect/>
                    </a:stretch>
                  </pic:blipFill>
                  <pic:spPr>
                    <a:xfrm>
                      <a:off x="0" y="0"/>
                      <a:ext cx="2334569" cy="2143992"/>
                    </a:xfrm>
                    <a:prstGeom prst="rect">
                      <a:avLst/>
                    </a:prstGeom>
                  </pic:spPr>
                </pic:pic>
              </a:graphicData>
            </a:graphic>
          </wp:inline>
        </w:drawing>
      </w:r>
    </w:p>
    <w:p w:rsidR="00C351BC" w:rsidRDefault="00C351BC" w:rsidP="00C351BC">
      <w:pPr>
        <w:pStyle w:val="Epgrafe"/>
        <w:jc w:val="center"/>
      </w:pPr>
      <w:r>
        <w:t>Imagen 4</w:t>
      </w:r>
      <w:r w:rsidR="001336C3">
        <w:t>9</w:t>
      </w:r>
      <w:r>
        <w:t xml:space="preserve">: </w:t>
      </w:r>
      <w:r w:rsidR="001336C3">
        <w:t>Actualizar</w:t>
      </w:r>
      <w:r>
        <w:t xml:space="preserve"> Noticia</w:t>
      </w:r>
    </w:p>
    <w:p w:rsidR="00C24A9B" w:rsidRPr="0068210F" w:rsidRDefault="00C24A9B" w:rsidP="00C24A9B">
      <w:pPr>
        <w:pStyle w:val="Ttulo4"/>
      </w:pPr>
      <w:r w:rsidRPr="0068210F">
        <w:t xml:space="preserve">Edición de </w:t>
      </w:r>
      <w:r>
        <w:t xml:space="preserve">Noticias de </w:t>
      </w:r>
      <w:proofErr w:type="spellStart"/>
      <w:r>
        <w:t>NewsPro</w:t>
      </w:r>
      <w:proofErr w:type="spellEnd"/>
      <w:r>
        <w:t xml:space="preserve"> </w:t>
      </w:r>
    </w:p>
    <w:p w:rsidR="00C351BC" w:rsidRDefault="00C351BC" w:rsidP="00365F1A">
      <w:pPr>
        <w:jc w:val="both"/>
      </w:pPr>
      <w:r>
        <w:t xml:space="preserve">Para la edición de una noticia de </w:t>
      </w:r>
      <w:proofErr w:type="spellStart"/>
      <w:r>
        <w:t>NewsPro</w:t>
      </w:r>
      <w:proofErr w:type="spellEnd"/>
      <w:r>
        <w:t xml:space="preserve"> podemos abrir la noticia buscándola en la lista de noticias de la ventana de </w:t>
      </w:r>
      <w:proofErr w:type="spellStart"/>
      <w:r>
        <w:t>NewsPro</w:t>
      </w:r>
      <w:proofErr w:type="spellEnd"/>
      <w:r>
        <w:t xml:space="preserve">. </w:t>
      </w:r>
      <w:r w:rsidR="001336C3">
        <w:t>Podemos</w:t>
      </w:r>
      <w:r>
        <w:t xml:space="preserve"> ingresar el nombre de la noticia en el buscador o encontrarla manualmente en la lista guiándonos en el orden que aparezcan las noticias, por fecha de modificación o por título o por categoría que la noticia tenga</w:t>
      </w:r>
      <w:r w:rsidR="001336C3">
        <w:t>, haciendo clic sobre la categoría a la que pertenece.</w:t>
      </w:r>
    </w:p>
    <w:p w:rsidR="00C24A9B" w:rsidRDefault="00C351BC" w:rsidP="00C351BC">
      <w:pPr>
        <w:jc w:val="center"/>
      </w:pPr>
      <w:r>
        <w:rPr>
          <w:noProof/>
          <w:lang w:eastAsia="es-BO"/>
        </w:rPr>
        <w:drawing>
          <wp:inline distT="0" distB="0" distL="0" distR="0">
            <wp:extent cx="5943600" cy="18230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NewsPro.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inline>
        </w:drawing>
      </w:r>
    </w:p>
    <w:p w:rsidR="00C24A9B" w:rsidRDefault="001336C3" w:rsidP="001336C3">
      <w:pPr>
        <w:pStyle w:val="Epgrafe"/>
        <w:jc w:val="center"/>
      </w:pPr>
      <w:r>
        <w:t xml:space="preserve">Imagen </w:t>
      </w:r>
      <w:r w:rsidR="00365F1A">
        <w:t>50</w:t>
      </w:r>
      <w:r>
        <w:t>: Buscar noticia para editar</w:t>
      </w:r>
    </w:p>
    <w:p w:rsidR="001336C3" w:rsidRDefault="001336C3" w:rsidP="00365F1A">
      <w:pPr>
        <w:jc w:val="both"/>
      </w:pPr>
      <w:r>
        <w:t>La noticia al igual que los demás elemento de la página web pueden ser editados normalmente en la opción editar y procedemos en hacer los cambios necesarios</w:t>
      </w:r>
      <w:r w:rsidR="005E2AAF">
        <w:t xml:space="preserve"> como lo hicimos en crear nueva noticia</w:t>
      </w:r>
      <w:r w:rsidR="002B2F78">
        <w:t xml:space="preserve"> tal como hay edición normal</w:t>
      </w:r>
      <w:r>
        <w:t xml:space="preserve"> también hay la opción de edición rápida que es accedida haciendo clic en “Edición rápida” debajo del título de la noticia, ahora pasamos a ver las opciones de edición rápida.</w:t>
      </w:r>
    </w:p>
    <w:p w:rsidR="001336C3" w:rsidRDefault="005E2AAF" w:rsidP="001336C3">
      <w:r>
        <w:rPr>
          <w:noProof/>
          <w:lang w:eastAsia="es-BO"/>
        </w:rPr>
        <w:drawing>
          <wp:inline distT="0" distB="0" distL="0" distR="0">
            <wp:extent cx="5943600" cy="16922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NewsPro.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692275"/>
                    </a:xfrm>
                    <a:prstGeom prst="rect">
                      <a:avLst/>
                    </a:prstGeom>
                  </pic:spPr>
                </pic:pic>
              </a:graphicData>
            </a:graphic>
          </wp:inline>
        </w:drawing>
      </w:r>
    </w:p>
    <w:p w:rsidR="005E2AAF" w:rsidRDefault="005E2AAF" w:rsidP="005E2AAF">
      <w:pPr>
        <w:pStyle w:val="Epgrafe"/>
        <w:jc w:val="center"/>
      </w:pPr>
      <w:r>
        <w:t xml:space="preserve">Imagen </w:t>
      </w:r>
      <w:r w:rsidR="00365F1A">
        <w:t>51</w:t>
      </w:r>
      <w:r>
        <w:t xml:space="preserve">: Edición Rápida de Noticia de </w:t>
      </w:r>
      <w:proofErr w:type="spellStart"/>
      <w:r>
        <w:t>NewsPro</w:t>
      </w:r>
      <w:proofErr w:type="spellEnd"/>
    </w:p>
    <w:p w:rsidR="002B2F78" w:rsidRDefault="002B2F78" w:rsidP="00365F1A">
      <w:pPr>
        <w:jc w:val="both"/>
      </w:pPr>
      <w:r>
        <w:t xml:space="preserve">En  Edición rápida podemos cambiar el título, asignar un </w:t>
      </w:r>
      <w:proofErr w:type="spellStart"/>
      <w:r>
        <w:t>slug</w:t>
      </w:r>
      <w:proofErr w:type="spellEnd"/>
      <w:r>
        <w:t>, cambiar la fecha de publicación, otorgarle contraseña de acceso o que sea privada y solo su autor pueda verla, podemos asignar cero o más de una categoría a la noticia, dar un orden, asignarle etiquetas, habilitar comentarios y también cambiar su estado de publicación, una vez terminada la edición hacemos clic en “Actualizar”.</w:t>
      </w:r>
    </w:p>
    <w:p w:rsidR="002B2F78" w:rsidRDefault="002B2F78" w:rsidP="002B2F78">
      <w:pPr>
        <w:pStyle w:val="Ttulo4"/>
      </w:pPr>
      <w:r>
        <w:t>Eliminación</w:t>
      </w:r>
      <w:r w:rsidRPr="0068210F">
        <w:t xml:space="preserve"> </w:t>
      </w:r>
      <w:r>
        <w:t xml:space="preserve">de una Noticia de </w:t>
      </w:r>
      <w:proofErr w:type="spellStart"/>
      <w:r>
        <w:t>NewsPro</w:t>
      </w:r>
      <w:proofErr w:type="spellEnd"/>
      <w:r>
        <w:t xml:space="preserve"> </w:t>
      </w:r>
    </w:p>
    <w:p w:rsidR="002B2F78" w:rsidRDefault="002B2F78" w:rsidP="00365F1A">
      <w:pPr>
        <w:jc w:val="both"/>
      </w:pPr>
      <w:r>
        <w:t>Para eliminar una noticia, primero la buscamos por el método que deseemos, la seleccionamos  haciendo clic en el cuadro al lado izquierdo del título y luego elegimos la opción “papelera” debajo del  título o “mover a papelera” en acciones de lote y aplicar.</w:t>
      </w:r>
    </w:p>
    <w:p w:rsidR="002B2F78" w:rsidRDefault="002B2F78" w:rsidP="001336C3"/>
    <w:p w:rsidR="002B2F78" w:rsidRDefault="002B2F78" w:rsidP="001336C3"/>
    <w:p w:rsidR="002B2F78" w:rsidRPr="001336C3" w:rsidRDefault="002B2F78" w:rsidP="001336C3"/>
    <w:p w:rsidR="002C023B" w:rsidRPr="002C023B" w:rsidRDefault="001037D5" w:rsidP="00E94BC4">
      <w:pPr>
        <w:pStyle w:val="Ttulo21"/>
        <w:rPr>
          <w:lang w:val="es-BO"/>
        </w:rPr>
      </w:pPr>
      <w:bookmarkStart w:id="43" w:name="_Toc454461295"/>
      <w:bookmarkStart w:id="44" w:name="_Ref454483361"/>
      <w:bookmarkStart w:id="45" w:name="_Ref454483369"/>
      <w:r w:rsidRPr="001037D5">
        <w:rPr>
          <w:lang w:val="es-BO"/>
        </w:rPr>
        <w:t>Crear</w:t>
      </w:r>
      <w:r>
        <w:rPr>
          <w:lang w:val="es-BO"/>
        </w:rPr>
        <w:t xml:space="preserve">, </w:t>
      </w:r>
      <w:r w:rsidRPr="001037D5">
        <w:rPr>
          <w:lang w:val="es-BO"/>
        </w:rPr>
        <w:t xml:space="preserve">editar </w:t>
      </w:r>
      <w:r>
        <w:rPr>
          <w:lang w:val="es-BO"/>
        </w:rPr>
        <w:t xml:space="preserve">o eliminar un formulario de contacto con </w:t>
      </w:r>
      <w:proofErr w:type="spellStart"/>
      <w:r>
        <w:rPr>
          <w:lang w:val="es-BO"/>
        </w:rPr>
        <w:t>Contact</w:t>
      </w:r>
      <w:proofErr w:type="spellEnd"/>
      <w:r>
        <w:rPr>
          <w:lang w:val="es-BO"/>
        </w:rPr>
        <w:t xml:space="preserve"> </w:t>
      </w:r>
      <w:proofErr w:type="spellStart"/>
      <w:r>
        <w:rPr>
          <w:lang w:val="es-BO"/>
        </w:rPr>
        <w:t>F</w:t>
      </w:r>
      <w:r w:rsidR="003B7A20">
        <w:rPr>
          <w:lang w:val="es-BO"/>
        </w:rPr>
        <w:t>orm</w:t>
      </w:r>
      <w:proofErr w:type="spellEnd"/>
      <w:r w:rsidR="003B7A20">
        <w:rPr>
          <w:lang w:val="es-BO"/>
        </w:rPr>
        <w:t xml:space="preserve"> </w:t>
      </w:r>
      <w:r>
        <w:rPr>
          <w:lang w:val="es-BO"/>
        </w:rPr>
        <w:t>7</w:t>
      </w:r>
      <w:bookmarkEnd w:id="43"/>
      <w:bookmarkEnd w:id="44"/>
      <w:bookmarkEnd w:id="45"/>
    </w:p>
    <w:p w:rsidR="00E94BC4" w:rsidRDefault="002C28C7" w:rsidP="00E94BC4">
      <w:pPr>
        <w:pStyle w:val="Ttulo4"/>
      </w:pPr>
      <w:r>
        <w:t xml:space="preserve">Componentes </w:t>
      </w:r>
      <w:r w:rsidR="00EF4E0D">
        <w:t>un Formulario de Contacto con ContactForm7</w:t>
      </w:r>
      <w:r w:rsidR="00E94BC4">
        <w:t xml:space="preserve"> </w:t>
      </w:r>
    </w:p>
    <w:p w:rsidR="00AF079F" w:rsidRDefault="002C023B" w:rsidP="00017C24">
      <w:pPr>
        <w:jc w:val="both"/>
        <w:rPr>
          <w:lang w:eastAsia="ja-JP"/>
        </w:rPr>
      </w:pPr>
      <w:r>
        <w:rPr>
          <w:lang w:eastAsia="ja-JP"/>
        </w:rPr>
        <w:t xml:space="preserve">Es muy importante conocer los datos que necesitamos de nuestros clientes y para eso existe el formulario de contacto </w:t>
      </w:r>
      <w:proofErr w:type="spellStart"/>
      <w:r>
        <w:rPr>
          <w:lang w:eastAsia="ja-JP"/>
        </w:rPr>
        <w:t>Contact</w:t>
      </w:r>
      <w:proofErr w:type="spellEnd"/>
      <w:r>
        <w:rPr>
          <w:lang w:eastAsia="ja-JP"/>
        </w:rPr>
        <w:t xml:space="preserve"> Form7 cuya función es suministrar datos del cliente por el llenado de campos específicos  y después enviar estos datos en un correo a las personas encargadas.  Veremos un ejemplo de formulario y explicaremos como crearlo.</w:t>
      </w:r>
    </w:p>
    <w:p w:rsidR="00AF079F" w:rsidRDefault="00AF079F" w:rsidP="00017C24">
      <w:pPr>
        <w:jc w:val="both"/>
        <w:rPr>
          <w:lang w:eastAsia="ja-JP"/>
        </w:rPr>
      </w:pPr>
      <w:r>
        <w:rPr>
          <w:lang w:eastAsia="ja-JP"/>
        </w:rPr>
        <w:t>La estructura del  formulario de contacto con ContactForm7 tiene 4 partes principales:</w:t>
      </w:r>
    </w:p>
    <w:p w:rsidR="00AF079F" w:rsidRPr="00A87ECD" w:rsidRDefault="00AF079F" w:rsidP="00017C24">
      <w:pPr>
        <w:jc w:val="both"/>
        <w:rPr>
          <w:lang w:eastAsia="ja-JP"/>
        </w:rPr>
      </w:pPr>
      <w:r>
        <w:rPr>
          <w:u w:val="single"/>
          <w:lang w:eastAsia="ja-JP"/>
        </w:rPr>
        <w:t>Formulario:</w:t>
      </w:r>
      <w:r w:rsidR="00A87ECD">
        <w:rPr>
          <w:lang w:eastAsia="ja-JP"/>
        </w:rPr>
        <w:t xml:space="preserve"> En esta parte el editor escribe los campos que desea que el visitante complete y va dando forma al formulario como tal.</w:t>
      </w:r>
    </w:p>
    <w:p w:rsidR="00AF079F" w:rsidRPr="00A87ECD" w:rsidRDefault="00AF079F" w:rsidP="00017C24">
      <w:pPr>
        <w:jc w:val="both"/>
        <w:rPr>
          <w:lang w:eastAsia="ja-JP"/>
        </w:rPr>
      </w:pPr>
      <w:r>
        <w:rPr>
          <w:u w:val="single"/>
          <w:lang w:eastAsia="ja-JP"/>
        </w:rPr>
        <w:t>Correo electrónico:</w:t>
      </w:r>
      <w:r w:rsidR="00A87ECD">
        <w:rPr>
          <w:u w:val="single"/>
          <w:lang w:eastAsia="ja-JP"/>
        </w:rPr>
        <w:t xml:space="preserve"> </w:t>
      </w:r>
      <w:r w:rsidR="00A87ECD">
        <w:rPr>
          <w:lang w:eastAsia="ja-JP"/>
        </w:rPr>
        <w:t>Es el informe con los datos ingresados por el visitante en un formato de correo electrónico para la o las personas indicadas.</w:t>
      </w:r>
    </w:p>
    <w:p w:rsidR="00AF079F" w:rsidRPr="00A87ECD" w:rsidRDefault="00AF079F" w:rsidP="00017C24">
      <w:pPr>
        <w:jc w:val="both"/>
        <w:rPr>
          <w:lang w:eastAsia="ja-JP"/>
        </w:rPr>
      </w:pPr>
      <w:r>
        <w:rPr>
          <w:u w:val="single"/>
          <w:lang w:eastAsia="ja-JP"/>
        </w:rPr>
        <w:t>Mensajes:</w:t>
      </w:r>
      <w:r w:rsidR="00A87ECD">
        <w:rPr>
          <w:u w:val="single"/>
          <w:lang w:eastAsia="ja-JP"/>
        </w:rPr>
        <w:t xml:space="preserve"> </w:t>
      </w:r>
      <w:r w:rsidR="00A87ECD">
        <w:rPr>
          <w:lang w:eastAsia="ja-JP"/>
        </w:rPr>
        <w:t>Son los mensajes que le saldrán al visitante de la página en casos que se equivoque e ingrese mala información o le falten campos por completar.</w:t>
      </w:r>
    </w:p>
    <w:p w:rsidR="001F7FE6" w:rsidRDefault="00AF079F" w:rsidP="001F7FE6">
      <w:pPr>
        <w:jc w:val="both"/>
        <w:rPr>
          <w:lang w:eastAsia="ja-JP"/>
        </w:rPr>
      </w:pPr>
      <w:r>
        <w:rPr>
          <w:u w:val="single"/>
          <w:lang w:eastAsia="ja-JP"/>
        </w:rPr>
        <w:t>Ajustes adicionales:</w:t>
      </w:r>
      <w:r w:rsidR="00A87ECD">
        <w:rPr>
          <w:u w:val="single"/>
          <w:lang w:eastAsia="ja-JP"/>
        </w:rPr>
        <w:t xml:space="preserve"> </w:t>
      </w:r>
      <w:r w:rsidR="006D6D1B">
        <w:rPr>
          <w:lang w:eastAsia="ja-JP"/>
        </w:rPr>
        <w:t xml:space="preserve">Esta parte permite cogido por parte del editor para que el formulario reaccione a distintos casos propuestos por el mismo editor. </w:t>
      </w:r>
    </w:p>
    <w:p w:rsidR="001F7FE6" w:rsidRDefault="001F7FE6" w:rsidP="001F7FE6">
      <w:pPr>
        <w:jc w:val="both"/>
        <w:rPr>
          <w:lang w:eastAsia="ja-JP"/>
        </w:rPr>
      </w:pPr>
    </w:p>
    <w:p w:rsidR="002C28C7" w:rsidRDefault="001F7FE6" w:rsidP="002C28C7">
      <w:pPr>
        <w:pStyle w:val="Ttulo4"/>
      </w:pPr>
      <w:r>
        <w:t xml:space="preserve">Accediendo a </w:t>
      </w:r>
      <w:r w:rsidR="002C28C7">
        <w:t xml:space="preserve"> un</w:t>
      </w:r>
      <w:r>
        <w:t xml:space="preserve"> nuevo </w:t>
      </w:r>
      <w:r w:rsidR="002C28C7">
        <w:t xml:space="preserve"> Formulario de Contacto con ContactForm7 </w:t>
      </w:r>
    </w:p>
    <w:p w:rsidR="00EF4E0D" w:rsidRDefault="00A34841" w:rsidP="00017C24">
      <w:pPr>
        <w:jc w:val="both"/>
        <w:rPr>
          <w:lang w:eastAsia="ja-JP"/>
        </w:rPr>
      </w:pPr>
      <w:r>
        <w:rPr>
          <w:lang w:eastAsia="ja-JP"/>
        </w:rPr>
        <w:t>Para crear un nuevo formulario</w:t>
      </w:r>
      <w:r w:rsidR="0065667A">
        <w:rPr>
          <w:lang w:eastAsia="ja-JP"/>
        </w:rPr>
        <w:t xml:space="preserve"> de contacto</w:t>
      </w:r>
      <w:r>
        <w:rPr>
          <w:lang w:eastAsia="ja-JP"/>
        </w:rPr>
        <w:t xml:space="preserve"> con </w:t>
      </w:r>
      <w:r w:rsidR="00233C18">
        <w:rPr>
          <w:lang w:eastAsia="ja-JP"/>
        </w:rPr>
        <w:t>ContactForm7</w:t>
      </w:r>
      <w:r>
        <w:rPr>
          <w:lang w:eastAsia="ja-JP"/>
        </w:rPr>
        <w:t xml:space="preserve"> debemos ingresar a </w:t>
      </w:r>
      <w:r w:rsidR="00233C18">
        <w:rPr>
          <w:lang w:eastAsia="ja-JP"/>
        </w:rPr>
        <w:t xml:space="preserve">“Contacto” </w:t>
      </w:r>
      <w:r>
        <w:rPr>
          <w:lang w:eastAsia="ja-JP"/>
        </w:rPr>
        <w:t>del menú lateral del escritorio de administrador y hacer clic en “</w:t>
      </w:r>
      <w:r w:rsidR="00233C18">
        <w:rPr>
          <w:lang w:eastAsia="ja-JP"/>
        </w:rPr>
        <w:t>Añadir nuevo</w:t>
      </w:r>
      <w:r>
        <w:rPr>
          <w:lang w:eastAsia="ja-JP"/>
        </w:rPr>
        <w:t>”</w:t>
      </w:r>
      <w:r w:rsidR="0065667A">
        <w:rPr>
          <w:lang w:eastAsia="ja-JP"/>
        </w:rPr>
        <w:t xml:space="preserve"> </w:t>
      </w:r>
    </w:p>
    <w:p w:rsidR="00233C18" w:rsidRDefault="00AF77B9" w:rsidP="00AF77B9">
      <w:pPr>
        <w:jc w:val="center"/>
        <w:rPr>
          <w:lang w:eastAsia="ja-JP"/>
        </w:rPr>
      </w:pPr>
      <w:r>
        <w:rPr>
          <w:noProof/>
          <w:lang w:eastAsia="es-BO"/>
        </w:rPr>
        <w:drawing>
          <wp:inline distT="0" distB="0" distL="0" distR="0">
            <wp:extent cx="3762375" cy="22329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ContactForm7.png"/>
                    <pic:cNvPicPr/>
                  </pic:nvPicPr>
                  <pic:blipFill>
                    <a:blip r:embed="rId119">
                      <a:extLst>
                        <a:ext uri="{28A0092B-C50C-407E-A947-70E740481C1C}">
                          <a14:useLocalDpi xmlns:a14="http://schemas.microsoft.com/office/drawing/2010/main" val="0"/>
                        </a:ext>
                      </a:extLst>
                    </a:blip>
                    <a:stretch>
                      <a:fillRect/>
                    </a:stretch>
                  </pic:blipFill>
                  <pic:spPr>
                    <a:xfrm>
                      <a:off x="0" y="0"/>
                      <a:ext cx="3766105" cy="2235119"/>
                    </a:xfrm>
                    <a:prstGeom prst="rect">
                      <a:avLst/>
                    </a:prstGeom>
                  </pic:spPr>
                </pic:pic>
              </a:graphicData>
            </a:graphic>
          </wp:inline>
        </w:drawing>
      </w:r>
    </w:p>
    <w:p w:rsidR="00AF77B9" w:rsidRDefault="00AF77B9" w:rsidP="00AF77B9">
      <w:pPr>
        <w:pStyle w:val="Epgrafe"/>
        <w:jc w:val="center"/>
      </w:pPr>
      <w:r>
        <w:t xml:space="preserve">Imagen </w:t>
      </w:r>
      <w:r w:rsidR="00365F1A">
        <w:t>52</w:t>
      </w:r>
      <w:r>
        <w:t xml:space="preserve">: Ingresar a nuevo formulario de contacto con </w:t>
      </w:r>
      <w:proofErr w:type="spellStart"/>
      <w:r>
        <w:t>Contact</w:t>
      </w:r>
      <w:proofErr w:type="spellEnd"/>
      <w:r>
        <w:t xml:space="preserve"> </w:t>
      </w:r>
      <w:proofErr w:type="spellStart"/>
      <w:r>
        <w:t>Form</w:t>
      </w:r>
      <w:proofErr w:type="spellEnd"/>
      <w:r>
        <w:t xml:space="preserve"> 7</w:t>
      </w:r>
    </w:p>
    <w:p w:rsidR="008A2B37" w:rsidRDefault="008A2B37" w:rsidP="00017C24">
      <w:pPr>
        <w:jc w:val="both"/>
      </w:pPr>
      <w:r>
        <w:t xml:space="preserve">Primeramente le damos un título al nuevo formulario de contacto, notemos que el formulario de contacto tiene un código único, lo </w:t>
      </w:r>
      <w:r w:rsidR="002E53A8">
        <w:t>usaremos</w:t>
      </w:r>
      <w:r>
        <w:t xml:space="preserve"> cuando </w:t>
      </w:r>
      <w:r w:rsidR="002E53A8">
        <w:t>queramos insertar  este formulario en una página o en post.</w:t>
      </w:r>
    </w:p>
    <w:p w:rsidR="008A2B37" w:rsidRDefault="008A2B37" w:rsidP="00AF77B9">
      <w:r>
        <w:rPr>
          <w:noProof/>
          <w:lang w:eastAsia="es-BO"/>
        </w:rPr>
        <w:drawing>
          <wp:inline distT="0" distB="0" distL="0" distR="0">
            <wp:extent cx="5943600" cy="91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ContactForm7.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rsidR="0003194F" w:rsidRDefault="0003194F" w:rsidP="0003194F">
      <w:pPr>
        <w:pStyle w:val="Epgrafe"/>
        <w:jc w:val="center"/>
      </w:pPr>
      <w:r>
        <w:t xml:space="preserve">Imagen </w:t>
      </w:r>
      <w:r w:rsidR="00365F1A">
        <w:t>53</w:t>
      </w:r>
      <w:r>
        <w:t>: Ingresar título a formulario de contacto</w:t>
      </w:r>
    </w:p>
    <w:p w:rsidR="00D56542" w:rsidRPr="00D56542" w:rsidRDefault="00B8118B" w:rsidP="00D56542">
      <w:pPr>
        <w:pStyle w:val="Ttulo4"/>
      </w:pPr>
      <w:r>
        <w:t xml:space="preserve">Sección Formulario y </w:t>
      </w:r>
      <w:proofErr w:type="spellStart"/>
      <w:r w:rsidR="001F7FE6">
        <w:t>Etiquetas</w:t>
      </w:r>
      <w:r w:rsidR="00D56542">
        <w:t>o</w:t>
      </w:r>
      <w:proofErr w:type="spellEnd"/>
      <w:r w:rsidR="00D56542">
        <w:t xml:space="preserve"> de Contacto con ContactForm7 </w:t>
      </w:r>
    </w:p>
    <w:p w:rsidR="0065667A" w:rsidRDefault="00694E20" w:rsidP="00017C24">
      <w:pPr>
        <w:jc w:val="both"/>
        <w:rPr>
          <w:lang w:eastAsia="ja-JP"/>
        </w:rPr>
      </w:pPr>
      <w:r>
        <w:rPr>
          <w:lang w:eastAsia="ja-JP"/>
        </w:rPr>
        <w:t xml:space="preserve">Para esta parte el editor escribe los datos que solicitara al visitante en lenguaje </w:t>
      </w:r>
      <w:r w:rsidR="00D56542">
        <w:rPr>
          <w:lang w:eastAsia="ja-JP"/>
        </w:rPr>
        <w:t>HTML y usando  también los botones para crear etiquetas. Mostraremos las etiquetas que nos proporciona ContactForm7 para nuestros formularios</w:t>
      </w:r>
      <w:r w:rsidR="00017C24">
        <w:rPr>
          <w:lang w:eastAsia="ja-JP"/>
        </w:rPr>
        <w:t>: Todos para guardar datos del visitante</w:t>
      </w:r>
    </w:p>
    <w:p w:rsidR="00017C24" w:rsidRDefault="00017C24" w:rsidP="00D56542">
      <w:pPr>
        <w:rPr>
          <w:lang w:eastAsia="ja-JP"/>
        </w:rPr>
      </w:pPr>
      <w:r>
        <w:rPr>
          <w:noProof/>
          <w:lang w:eastAsia="es-BO"/>
        </w:rPr>
        <w:drawing>
          <wp:inline distT="0" distB="0" distL="0" distR="0">
            <wp:extent cx="5943600" cy="8921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ContactForm7.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inline>
        </w:drawing>
      </w:r>
    </w:p>
    <w:p w:rsidR="00B27038" w:rsidRDefault="00017C24" w:rsidP="00E27E54">
      <w:pPr>
        <w:pStyle w:val="Epgrafe"/>
        <w:jc w:val="center"/>
      </w:pPr>
      <w:r>
        <w:t xml:space="preserve">Imagen </w:t>
      </w:r>
      <w:r w:rsidR="00365F1A">
        <w:t>54</w:t>
      </w:r>
      <w:r>
        <w:t>: Etiquetas de Formulario de Contacto de ContactForm7</w:t>
      </w:r>
    </w:p>
    <w:p w:rsidR="0003194F" w:rsidRDefault="00017C24" w:rsidP="00017C24">
      <w:pPr>
        <w:rPr>
          <w:lang w:eastAsia="ja-JP"/>
        </w:rPr>
      </w:pPr>
      <w:r>
        <w:rPr>
          <w:lang w:eastAsia="ja-JP"/>
        </w:rPr>
        <w:t>Texto: permite guardar una oración</w:t>
      </w:r>
      <w:r w:rsidR="00B27038">
        <w:rPr>
          <w:lang w:eastAsia="ja-JP"/>
        </w:rPr>
        <w:t xml:space="preserve"> o una sola línea de texto</w:t>
      </w:r>
      <w:r>
        <w:rPr>
          <w:lang w:eastAsia="ja-JP"/>
        </w:rPr>
        <w:t>.</w:t>
      </w:r>
      <w:r w:rsidR="00E27E54">
        <w:rPr>
          <w:lang w:eastAsia="ja-JP"/>
        </w:rPr>
        <w:t xml:space="preserve"> Por ejemplo: John Smith</w:t>
      </w:r>
    </w:p>
    <w:p w:rsidR="00017C24" w:rsidRDefault="00017C24" w:rsidP="00017C24">
      <w:pPr>
        <w:rPr>
          <w:lang w:eastAsia="ja-JP"/>
        </w:rPr>
      </w:pPr>
      <w:r>
        <w:rPr>
          <w:lang w:eastAsia="ja-JP"/>
        </w:rPr>
        <w:t>Correo electrónico: guarda el correo electrónico.</w:t>
      </w:r>
      <w:r w:rsidR="00E27E54">
        <w:rPr>
          <w:lang w:eastAsia="ja-JP"/>
        </w:rPr>
        <w:t xml:space="preserve"> Por ejemplo: ejemplo@ejemplo.com</w:t>
      </w:r>
    </w:p>
    <w:p w:rsidR="00017C24" w:rsidRDefault="00017C24" w:rsidP="00365F1A">
      <w:pPr>
        <w:jc w:val="both"/>
        <w:rPr>
          <w:lang w:eastAsia="ja-JP"/>
        </w:rPr>
      </w:pPr>
      <w:r>
        <w:rPr>
          <w:lang w:eastAsia="ja-JP"/>
        </w:rPr>
        <w:t>Url: guarda una dirección de una página web</w:t>
      </w:r>
      <w:r w:rsidR="00E27E54">
        <w:rPr>
          <w:lang w:eastAsia="ja-JP"/>
        </w:rPr>
        <w:t>. Por ejemplo http://ejemplo.com</w:t>
      </w:r>
    </w:p>
    <w:p w:rsidR="00E27E54" w:rsidRDefault="00E27E54" w:rsidP="00365F1A">
      <w:pPr>
        <w:jc w:val="both"/>
        <w:rPr>
          <w:lang w:eastAsia="ja-JP"/>
        </w:rPr>
      </w:pPr>
      <w:r>
        <w:rPr>
          <w:lang w:eastAsia="ja-JP"/>
        </w:rPr>
        <w:t>Teléfono: guarda un número telefónico.  Por ejemplo “123-456-7890”</w:t>
      </w:r>
    </w:p>
    <w:p w:rsidR="00017C24" w:rsidRDefault="00017C24" w:rsidP="00365F1A">
      <w:pPr>
        <w:jc w:val="both"/>
        <w:rPr>
          <w:lang w:eastAsia="ja-JP"/>
        </w:rPr>
      </w:pPr>
      <w:r>
        <w:rPr>
          <w:lang w:eastAsia="ja-JP"/>
        </w:rPr>
        <w:t>Número: guarda números.</w:t>
      </w:r>
      <w:r w:rsidR="00E27E54">
        <w:rPr>
          <w:lang w:eastAsia="ja-JP"/>
        </w:rPr>
        <w:t xml:space="preserve"> Por ejemplo “123456789”</w:t>
      </w:r>
    </w:p>
    <w:p w:rsidR="00017C24" w:rsidRDefault="00017C24" w:rsidP="00365F1A">
      <w:pPr>
        <w:jc w:val="both"/>
        <w:rPr>
          <w:lang w:eastAsia="ja-JP"/>
        </w:rPr>
      </w:pPr>
      <w:r>
        <w:rPr>
          <w:lang w:eastAsia="ja-JP"/>
        </w:rPr>
        <w:t>Fech</w:t>
      </w:r>
      <w:r w:rsidR="00E27E54">
        <w:rPr>
          <w:lang w:eastAsia="ja-JP"/>
        </w:rPr>
        <w:t xml:space="preserve">a: guarda fechas. Por ejemplo </w:t>
      </w:r>
    </w:p>
    <w:p w:rsidR="00017C24" w:rsidRDefault="00017C24" w:rsidP="00365F1A">
      <w:pPr>
        <w:jc w:val="both"/>
        <w:rPr>
          <w:lang w:eastAsia="ja-JP"/>
        </w:rPr>
      </w:pPr>
      <w:r>
        <w:rPr>
          <w:lang w:eastAsia="ja-JP"/>
        </w:rPr>
        <w:t>Área de texto: permite que el visitante escriba un comentario</w:t>
      </w:r>
      <w:r w:rsidR="00B27038">
        <w:rPr>
          <w:lang w:eastAsia="ja-JP"/>
        </w:rPr>
        <w:t xml:space="preserve"> largo de texto.</w:t>
      </w:r>
      <w:r w:rsidR="00E27E54">
        <w:rPr>
          <w:lang w:eastAsia="ja-JP"/>
        </w:rPr>
        <w:t xml:space="preserve">  Desde 10 palabras hasta 90 palabras.</w:t>
      </w:r>
    </w:p>
    <w:p w:rsidR="00B27038" w:rsidRDefault="00B27038" w:rsidP="00365F1A">
      <w:pPr>
        <w:jc w:val="both"/>
        <w:rPr>
          <w:lang w:eastAsia="ja-JP"/>
        </w:rPr>
      </w:pPr>
      <w:r>
        <w:rPr>
          <w:lang w:eastAsia="ja-JP"/>
        </w:rPr>
        <w:t xml:space="preserve">Casillas de verificación: permite verificar </w:t>
      </w:r>
    </w:p>
    <w:p w:rsidR="00E27E54" w:rsidRDefault="00E27E54" w:rsidP="00365F1A">
      <w:pPr>
        <w:jc w:val="both"/>
        <w:rPr>
          <w:lang w:eastAsia="ja-JP"/>
        </w:rPr>
      </w:pPr>
      <w:r>
        <w:rPr>
          <w:lang w:eastAsia="ja-JP"/>
        </w:rPr>
        <w:t>Botones de selecci</w:t>
      </w:r>
      <w:r w:rsidR="00FD0B0A">
        <w:rPr>
          <w:lang w:eastAsia="ja-JP"/>
        </w:rPr>
        <w:t xml:space="preserve">ón: la persona visitante puede elegir entre diferentes opciones. Por ejemplo “Tu país: China, India, </w:t>
      </w:r>
      <w:proofErr w:type="spellStart"/>
      <w:r w:rsidR="00FD0B0A">
        <w:rPr>
          <w:lang w:eastAsia="ja-JP"/>
        </w:rPr>
        <w:t>Peru</w:t>
      </w:r>
      <w:proofErr w:type="spellEnd"/>
      <w:r w:rsidR="00FD0B0A">
        <w:rPr>
          <w:lang w:eastAsia="ja-JP"/>
        </w:rPr>
        <w:t>”</w:t>
      </w:r>
    </w:p>
    <w:p w:rsidR="00E27E54" w:rsidRDefault="00E27E54" w:rsidP="00365F1A">
      <w:pPr>
        <w:jc w:val="both"/>
        <w:rPr>
          <w:lang w:eastAsia="ja-JP"/>
        </w:rPr>
      </w:pPr>
      <w:r>
        <w:rPr>
          <w:lang w:eastAsia="ja-JP"/>
        </w:rPr>
        <w:t>Aceptación:</w:t>
      </w:r>
      <w:r w:rsidR="00FD0B0A">
        <w:rPr>
          <w:lang w:eastAsia="ja-JP"/>
        </w:rPr>
        <w:t xml:space="preserve"> La persona visitante solamente podrá enviar mensaje si acepta alguna condición impuesta por quien edito el formulario.</w:t>
      </w:r>
    </w:p>
    <w:p w:rsidR="00E27E54" w:rsidRDefault="00E27E54" w:rsidP="00365F1A">
      <w:pPr>
        <w:jc w:val="both"/>
        <w:rPr>
          <w:lang w:eastAsia="ja-JP"/>
        </w:rPr>
      </w:pPr>
      <w:r>
        <w:rPr>
          <w:lang w:eastAsia="ja-JP"/>
        </w:rPr>
        <w:t>Pregunta:</w:t>
      </w:r>
      <w:r w:rsidR="00FD0B0A">
        <w:rPr>
          <w:lang w:eastAsia="ja-JP"/>
        </w:rPr>
        <w:t xml:space="preserve"> Se deja una pregunta para que el visitante responda, si responde bien se deja mandar un mensaje.</w:t>
      </w:r>
    </w:p>
    <w:p w:rsidR="00E27E54" w:rsidRDefault="00E27E54" w:rsidP="00017C24">
      <w:pPr>
        <w:rPr>
          <w:lang w:eastAsia="ja-JP"/>
        </w:rPr>
      </w:pPr>
      <w:proofErr w:type="spellStart"/>
      <w:r>
        <w:rPr>
          <w:lang w:eastAsia="ja-JP"/>
        </w:rPr>
        <w:t>ReCAPTCHA</w:t>
      </w:r>
      <w:proofErr w:type="spellEnd"/>
      <w:r>
        <w:rPr>
          <w:lang w:eastAsia="ja-JP"/>
        </w:rPr>
        <w:t>:</w:t>
      </w:r>
      <w:r w:rsidR="00FD0B0A">
        <w:rPr>
          <w:lang w:eastAsia="ja-JP"/>
        </w:rPr>
        <w:t xml:space="preserve"> </w:t>
      </w:r>
      <w:r w:rsidR="002C28C7">
        <w:rPr>
          <w:lang w:eastAsia="ja-JP"/>
        </w:rPr>
        <w:t xml:space="preserve">  Es un servicio de google que para verificar que la persona visitante es  un ser humano y no un robot</w:t>
      </w:r>
    </w:p>
    <w:p w:rsidR="00E27E54" w:rsidRDefault="00E27E54" w:rsidP="00365F1A">
      <w:pPr>
        <w:jc w:val="both"/>
        <w:rPr>
          <w:lang w:eastAsia="ja-JP"/>
        </w:rPr>
      </w:pPr>
      <w:r>
        <w:rPr>
          <w:lang w:eastAsia="ja-JP"/>
        </w:rPr>
        <w:t>Archivo:</w:t>
      </w:r>
      <w:r w:rsidR="002C28C7">
        <w:rPr>
          <w:lang w:eastAsia="ja-JP"/>
        </w:rPr>
        <w:t xml:space="preserve"> La persona visitante puede subir un archivo en este campo. De un tipo de archivo </w:t>
      </w:r>
      <w:r w:rsidR="00365F1A">
        <w:rPr>
          <w:lang w:eastAsia="ja-JP"/>
        </w:rPr>
        <w:t>específico</w:t>
      </w:r>
      <w:r w:rsidR="002C28C7">
        <w:rPr>
          <w:lang w:eastAsia="ja-JP"/>
        </w:rPr>
        <w:t xml:space="preserve">: </w:t>
      </w:r>
      <w:proofErr w:type="spellStart"/>
      <w:r w:rsidR="002C28C7">
        <w:rPr>
          <w:lang w:eastAsia="ja-JP"/>
        </w:rPr>
        <w:t>txt</w:t>
      </w:r>
      <w:proofErr w:type="gramStart"/>
      <w:r w:rsidR="002C28C7">
        <w:rPr>
          <w:lang w:eastAsia="ja-JP"/>
        </w:rPr>
        <w:t>,pdf</w:t>
      </w:r>
      <w:proofErr w:type="spellEnd"/>
      <w:proofErr w:type="gramEnd"/>
      <w:r w:rsidR="002C28C7">
        <w:rPr>
          <w:lang w:eastAsia="ja-JP"/>
        </w:rPr>
        <w:t xml:space="preserve"> y con un límite de peso hasta 2 MB</w:t>
      </w:r>
    </w:p>
    <w:p w:rsidR="001F7FE6" w:rsidRDefault="00E27E54" w:rsidP="00017C24">
      <w:pPr>
        <w:rPr>
          <w:lang w:eastAsia="ja-JP"/>
        </w:rPr>
      </w:pPr>
      <w:r>
        <w:rPr>
          <w:lang w:eastAsia="ja-JP"/>
        </w:rPr>
        <w:t>Enviar:</w:t>
      </w:r>
      <w:r w:rsidR="002C28C7">
        <w:rPr>
          <w:lang w:eastAsia="ja-JP"/>
        </w:rPr>
        <w:t xml:space="preserve"> La persona visitante envía el correo.</w:t>
      </w:r>
    </w:p>
    <w:p w:rsidR="00365F1A" w:rsidRDefault="00365F1A" w:rsidP="001F7FE6">
      <w:pPr>
        <w:pStyle w:val="Ttulo4"/>
      </w:pPr>
      <w:r>
        <w:t xml:space="preserve">Crear </w:t>
      </w:r>
      <w:r w:rsidR="001F7FE6">
        <w:t xml:space="preserve">Etiquetas de la sección formulario en  un Formulario de Contacto con ContactForm7 </w:t>
      </w:r>
    </w:p>
    <w:p w:rsidR="00365F1A" w:rsidRDefault="00365F1A" w:rsidP="00365F1A">
      <w:pPr>
        <w:jc w:val="both"/>
      </w:pPr>
      <w:r>
        <w:t>Para añadir etiquetas a nuestro formulario usaremos los botones  ubicados en Formulario, como ejemplo general para todas las etiquetas, puesto a que todas se crean de la misma manera, crearemos la etiqueta  Nombre y Apellido(s),  buscamos el botón “texto”  y se abrirá el cuadro de dialogo “generador de etiqueta de formulario: texto”</w:t>
      </w:r>
    </w:p>
    <w:p w:rsidR="00365F1A" w:rsidRDefault="00365F1A" w:rsidP="00365F1A">
      <w:r>
        <w:rPr>
          <w:noProof/>
          <w:lang w:eastAsia="es-BO"/>
        </w:rPr>
        <w:drawing>
          <wp:inline distT="0" distB="0" distL="0" distR="0" wp14:anchorId="532C94A9" wp14:editId="704FE77E">
            <wp:extent cx="5543550" cy="104889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ContactForm7.png"/>
                    <pic:cNvPicPr/>
                  </pic:nvPicPr>
                  <pic:blipFill>
                    <a:blip r:embed="rId122">
                      <a:extLst>
                        <a:ext uri="{28A0092B-C50C-407E-A947-70E740481C1C}">
                          <a14:useLocalDpi xmlns:a14="http://schemas.microsoft.com/office/drawing/2010/main" val="0"/>
                        </a:ext>
                      </a:extLst>
                    </a:blip>
                    <a:stretch>
                      <a:fillRect/>
                    </a:stretch>
                  </pic:blipFill>
                  <pic:spPr>
                    <a:xfrm>
                      <a:off x="0" y="0"/>
                      <a:ext cx="5546682" cy="1049485"/>
                    </a:xfrm>
                    <a:prstGeom prst="rect">
                      <a:avLst/>
                    </a:prstGeom>
                  </pic:spPr>
                </pic:pic>
              </a:graphicData>
            </a:graphic>
          </wp:inline>
        </w:drawing>
      </w:r>
    </w:p>
    <w:p w:rsidR="00365F1A" w:rsidRPr="0013375F" w:rsidRDefault="00365F1A" w:rsidP="00365F1A">
      <w:pPr>
        <w:pStyle w:val="Epgrafe"/>
        <w:jc w:val="center"/>
      </w:pPr>
      <w:r>
        <w:t>Imagen 55: botón de etiqueta de texto de un  formulario de ContactForm7</w:t>
      </w:r>
    </w:p>
    <w:p w:rsidR="00365F1A" w:rsidRDefault="00365F1A" w:rsidP="00365F1A">
      <w:pPr>
        <w:jc w:val="center"/>
        <w:rPr>
          <w:lang w:val="es-ES"/>
        </w:rPr>
      </w:pPr>
      <w:r>
        <w:rPr>
          <w:noProof/>
          <w:lang w:eastAsia="es-BO"/>
        </w:rPr>
        <w:drawing>
          <wp:inline distT="0" distB="0" distL="0" distR="0" wp14:anchorId="4470B8BF" wp14:editId="336C477C">
            <wp:extent cx="4114800" cy="283551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ContactForm7.png"/>
                    <pic:cNvPicPr/>
                  </pic:nvPicPr>
                  <pic:blipFill rotWithShape="1">
                    <a:blip r:embed="rId123">
                      <a:extLst>
                        <a:ext uri="{28A0092B-C50C-407E-A947-70E740481C1C}">
                          <a14:useLocalDpi xmlns:a14="http://schemas.microsoft.com/office/drawing/2010/main" val="0"/>
                        </a:ext>
                      </a:extLst>
                    </a:blip>
                    <a:srcRect b="21052"/>
                    <a:stretch/>
                  </pic:blipFill>
                  <pic:spPr bwMode="auto">
                    <a:xfrm>
                      <a:off x="0" y="0"/>
                      <a:ext cx="4116076" cy="2836399"/>
                    </a:xfrm>
                    <a:prstGeom prst="rect">
                      <a:avLst/>
                    </a:prstGeom>
                    <a:ln>
                      <a:noFill/>
                    </a:ln>
                    <a:extLst>
                      <a:ext uri="{53640926-AAD7-44D8-BBD7-CCE9431645EC}">
                        <a14:shadowObscured xmlns:a14="http://schemas.microsoft.com/office/drawing/2010/main"/>
                      </a:ext>
                    </a:extLst>
                  </pic:spPr>
                </pic:pic>
              </a:graphicData>
            </a:graphic>
          </wp:inline>
        </w:drawing>
      </w:r>
    </w:p>
    <w:p w:rsidR="00365F1A" w:rsidRPr="0013375F" w:rsidRDefault="00365F1A" w:rsidP="00365F1A">
      <w:pPr>
        <w:pStyle w:val="Epgrafe"/>
        <w:jc w:val="center"/>
      </w:pPr>
      <w:r>
        <w:t>Imagen 56: botón de etiqueta de texto de un  formulario de ContactForm7</w:t>
      </w:r>
    </w:p>
    <w:p w:rsidR="00365F1A" w:rsidRPr="00365F1A" w:rsidRDefault="00365F1A" w:rsidP="00365F1A">
      <w:pPr>
        <w:jc w:val="both"/>
      </w:pPr>
      <w:r>
        <w:t>Es muy importante, para cada campo obligatorio marcar el cuadro de campo requerido y dar un nombre entendible  y que haga alusión al dato que queremos conseguir de la persona que llena el formulario,  la flecha hacia abajo muestra: [</w:t>
      </w:r>
      <w:proofErr w:type="spellStart"/>
      <w:r>
        <w:t>text</w:t>
      </w:r>
      <w:proofErr w:type="spellEnd"/>
      <w:r>
        <w:t xml:space="preserve">* </w:t>
      </w:r>
      <w:proofErr w:type="spellStart"/>
      <w:r>
        <w:t>your-name</w:t>
      </w:r>
      <w:proofErr w:type="spellEnd"/>
      <w:r>
        <w:t>] es el nombre de la etiqueta que contendrá el dato del nombre del visitante cuando este llene el campo. Le damos insertar y se creara la etiqueta. Posteriormente la etiqueta tiene que estar entre medio de las partes de código que dijimos anteriormente, ahora te mostramos el código junto a la imagen de cómo debería estar escrito para obtener diferente resultado en su interfaz.</w:t>
      </w:r>
    </w:p>
    <w:p w:rsidR="001F7FE6" w:rsidRDefault="00365F1A" w:rsidP="001F7FE6">
      <w:pPr>
        <w:pStyle w:val="Ttulo4"/>
      </w:pPr>
      <w:r>
        <w:t>Asignar</w:t>
      </w:r>
      <w:r w:rsidR="001F7FE6">
        <w:t xml:space="preserve"> etiquetas a un nuevo  Formulario de Contacto con ContactForm7 </w:t>
      </w:r>
    </w:p>
    <w:p w:rsidR="00365F1A" w:rsidRDefault="00365F1A" w:rsidP="00017C24">
      <w:pPr>
        <w:rPr>
          <w:lang w:eastAsia="ja-JP"/>
        </w:rPr>
      </w:pPr>
      <w:r>
        <w:rPr>
          <w:u w:val="single"/>
          <w:lang w:eastAsia="ja-JP"/>
        </w:rPr>
        <w:t>Párrafo:</w:t>
      </w:r>
      <w:r>
        <w:rPr>
          <w:lang w:eastAsia="ja-JP"/>
        </w:rPr>
        <w:t xml:space="preserve"> Los párrafos son texto para informar al visitante de que trata el formulario. </w:t>
      </w:r>
    </w:p>
    <w:tbl>
      <w:tblPr>
        <w:tblStyle w:val="Tablaconcuadrcula"/>
        <w:tblW w:w="0" w:type="auto"/>
        <w:tblLook w:val="04A0" w:firstRow="1" w:lastRow="0" w:firstColumn="1" w:lastColumn="0" w:noHBand="0" w:noVBand="1"/>
      </w:tblPr>
      <w:tblGrid>
        <w:gridCol w:w="378"/>
        <w:gridCol w:w="9198"/>
      </w:tblGrid>
      <w:tr w:rsidR="005D41F1" w:rsidTr="005D41F1">
        <w:tc>
          <w:tcPr>
            <w:tcW w:w="378" w:type="dxa"/>
            <w:shd w:val="clear" w:color="auto" w:fill="E7E6E6" w:themeFill="background2"/>
          </w:tcPr>
          <w:p w:rsidR="005D41F1" w:rsidRDefault="005D41F1" w:rsidP="00017C24">
            <w:pPr>
              <w:rPr>
                <w:lang w:eastAsia="ja-JP"/>
              </w:rPr>
            </w:pPr>
            <w:r>
              <w:rPr>
                <w:lang w:eastAsia="ja-JP"/>
              </w:rPr>
              <w:t>1</w:t>
            </w:r>
          </w:p>
        </w:tc>
        <w:tc>
          <w:tcPr>
            <w:tcW w:w="9198" w:type="dxa"/>
          </w:tcPr>
          <w:p w:rsidR="005D41F1" w:rsidRDefault="005D41F1" w:rsidP="00017C24">
            <w:pPr>
              <w:rPr>
                <w:lang w:eastAsia="ja-JP"/>
              </w:rPr>
            </w:pPr>
            <w:r w:rsidRPr="00C36A03">
              <w:rPr>
                <w:color w:val="4472C4" w:themeColor="accent5"/>
              </w:rPr>
              <w:t>&lt;p&gt;</w:t>
            </w:r>
            <w:r>
              <w:t>Por favor ingrese sus datos a continuación. Los campos marcados con asterisco (*) son obligatorios. Nos pondremos en contacto con usted lo antes posible.</w:t>
            </w:r>
            <w:r w:rsidRPr="00C36A03">
              <w:rPr>
                <w:color w:val="4472C4" w:themeColor="accent5"/>
              </w:rPr>
              <w:t>&lt;/p&gt;</w:t>
            </w:r>
          </w:p>
        </w:tc>
      </w:tr>
    </w:tbl>
    <w:p w:rsidR="005D41F1" w:rsidRDefault="005D41F1" w:rsidP="005D41F1">
      <w:pPr>
        <w:jc w:val="center"/>
      </w:pPr>
      <w:r>
        <w:rPr>
          <w:i/>
          <w:iCs/>
          <w:color w:val="44546A" w:themeColor="text2"/>
          <w:sz w:val="18"/>
          <w:szCs w:val="18"/>
        </w:rPr>
        <w:t>código1: Párrafo de un formulario</w:t>
      </w:r>
      <w:r w:rsidRPr="009728BC">
        <w:rPr>
          <w:i/>
          <w:iCs/>
          <w:color w:val="44546A" w:themeColor="text2"/>
          <w:sz w:val="18"/>
          <w:szCs w:val="18"/>
        </w:rPr>
        <w:t xml:space="preserve"> de contactForm7</w:t>
      </w:r>
    </w:p>
    <w:p w:rsidR="005D41F1" w:rsidRDefault="00B8118B" w:rsidP="00017C24">
      <w:pPr>
        <w:rPr>
          <w:lang w:eastAsia="ja-JP"/>
        </w:rPr>
      </w:pPr>
      <w:r>
        <w:t xml:space="preserve">La línea 1 que tiene </w:t>
      </w:r>
      <w:r w:rsidRPr="00C36A03">
        <w:rPr>
          <w:color w:val="4472C4" w:themeColor="accent5"/>
        </w:rPr>
        <w:t>&lt;p&gt;</w:t>
      </w:r>
      <w:r w:rsidR="005D41F1">
        <w:t xml:space="preserve"> y termina con </w:t>
      </w:r>
      <w:r w:rsidRPr="00C36A03">
        <w:rPr>
          <w:color w:val="4472C4" w:themeColor="accent5"/>
        </w:rPr>
        <w:t>&lt;/p&gt;</w:t>
      </w:r>
      <w:r w:rsidR="005D41F1">
        <w:t xml:space="preserve"> indica el principio de un párrafo y su final y lo que está dentro del párrafo es lo que el visitante vera en el formulario de contacto</w:t>
      </w:r>
    </w:p>
    <w:p w:rsidR="005D41F1" w:rsidRPr="00365F1A" w:rsidRDefault="00061B39" w:rsidP="00017C24">
      <w:pPr>
        <w:rPr>
          <w:lang w:eastAsia="ja-JP"/>
        </w:rPr>
      </w:pPr>
      <w:r>
        <w:rPr>
          <w:noProof/>
          <w:lang w:eastAsia="es-BO"/>
        </w:rPr>
        <w:drawing>
          <wp:inline distT="0" distB="0" distL="0" distR="0" wp14:anchorId="1F9B995D" wp14:editId="2F575615">
            <wp:extent cx="5943600" cy="266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ContactForm7.png"/>
                    <pic:cNvPicPr/>
                  </pic:nvPicPr>
                  <pic:blipFill rotWithShape="1">
                    <a:blip r:embed="rId124">
                      <a:extLst>
                        <a:ext uri="{28A0092B-C50C-407E-A947-70E740481C1C}">
                          <a14:useLocalDpi xmlns:a14="http://schemas.microsoft.com/office/drawing/2010/main" val="0"/>
                        </a:ext>
                      </a:extLst>
                    </a:blip>
                    <a:srcRect b="55271"/>
                    <a:stretch/>
                  </pic:blipFill>
                  <pic:spPr bwMode="auto">
                    <a:xfrm>
                      <a:off x="0" y="0"/>
                      <a:ext cx="5943600" cy="266700"/>
                    </a:xfrm>
                    <a:prstGeom prst="rect">
                      <a:avLst/>
                    </a:prstGeom>
                    <a:ln>
                      <a:noFill/>
                    </a:ln>
                    <a:extLst>
                      <a:ext uri="{53640926-AAD7-44D8-BBD7-CCE9431645EC}">
                        <a14:shadowObscured xmlns:a14="http://schemas.microsoft.com/office/drawing/2010/main"/>
                      </a:ext>
                    </a:extLst>
                  </pic:spPr>
                </pic:pic>
              </a:graphicData>
            </a:graphic>
          </wp:inline>
        </w:drawing>
      </w:r>
    </w:p>
    <w:p w:rsidR="00061B39" w:rsidRDefault="00061B39" w:rsidP="00061B39">
      <w:pPr>
        <w:pStyle w:val="Epgrafe"/>
        <w:jc w:val="center"/>
      </w:pPr>
      <w:r>
        <w:t>Imagen 57: Captura de pantalla del texto de un  formulario de ContactForm7</w:t>
      </w:r>
    </w:p>
    <w:p w:rsidR="001F7FE6" w:rsidRDefault="00061B39" w:rsidP="00017C24">
      <w:pPr>
        <w:rPr>
          <w:lang w:eastAsia="ja-JP"/>
        </w:rPr>
      </w:pPr>
      <w:r>
        <w:rPr>
          <w:u w:val="single"/>
          <w:lang w:eastAsia="ja-JP"/>
        </w:rPr>
        <w:t>Insertar Etiquetas al formulario</w:t>
      </w:r>
      <w:r w:rsidR="001F7FE6">
        <w:rPr>
          <w:u w:val="single"/>
          <w:lang w:eastAsia="ja-JP"/>
        </w:rPr>
        <w:t xml:space="preserve">: </w:t>
      </w:r>
    </w:p>
    <w:p w:rsidR="00061B39" w:rsidRDefault="00061B39" w:rsidP="00092CB0">
      <w:pPr>
        <w:jc w:val="both"/>
      </w:pPr>
      <w:r>
        <w:t>En el siguiente ejemplo se ve el código de diferentes etiquetas que dan forma a un formulario de contacto, cada una guarda diferente información y tiene diferente función.</w:t>
      </w:r>
    </w:p>
    <w:tbl>
      <w:tblPr>
        <w:tblStyle w:val="Tablaconcuadrcula"/>
        <w:tblW w:w="0" w:type="auto"/>
        <w:tblLayout w:type="fixed"/>
        <w:tblLook w:val="04A0" w:firstRow="1" w:lastRow="0" w:firstColumn="1" w:lastColumn="0" w:noHBand="0" w:noVBand="1"/>
      </w:tblPr>
      <w:tblGrid>
        <w:gridCol w:w="440"/>
        <w:gridCol w:w="4798"/>
        <w:gridCol w:w="4338"/>
      </w:tblGrid>
      <w:tr w:rsidR="00A14ADD" w:rsidTr="00F2019C">
        <w:tc>
          <w:tcPr>
            <w:tcW w:w="440" w:type="dxa"/>
            <w:shd w:val="clear" w:color="auto" w:fill="E7E6E6" w:themeFill="background2"/>
          </w:tcPr>
          <w:p w:rsidR="00A14ADD" w:rsidRDefault="00A14ADD" w:rsidP="00092CB0">
            <w:pPr>
              <w:jc w:val="both"/>
            </w:pPr>
            <w:r>
              <w:t>1</w:t>
            </w:r>
          </w:p>
        </w:tc>
        <w:tc>
          <w:tcPr>
            <w:tcW w:w="4798" w:type="dxa"/>
            <w:tcBorders>
              <w:bottom w:val="nil"/>
            </w:tcBorders>
          </w:tcPr>
          <w:p w:rsidR="00A14ADD" w:rsidRDefault="00A14ADD" w:rsidP="00092CB0">
            <w:pPr>
              <w:jc w:val="both"/>
            </w:pPr>
            <w:r w:rsidRPr="000E3305">
              <w:rPr>
                <w:color w:val="5B9BD5" w:themeColor="accent1"/>
              </w:rPr>
              <w:t>&lt;p&gt;</w:t>
            </w:r>
            <w:r w:rsidRPr="007B0CF4">
              <w:t>Nombre (*)</w:t>
            </w:r>
            <w:r w:rsidRPr="000E3305">
              <w:rPr>
                <w:color w:val="5B9BD5" w:themeColor="accent1"/>
              </w:rPr>
              <w:t>&lt;</w:t>
            </w:r>
            <w:proofErr w:type="spellStart"/>
            <w:r w:rsidRPr="000E3305">
              <w:rPr>
                <w:color w:val="5B9BD5" w:themeColor="accent1"/>
              </w:rPr>
              <w:t>br</w:t>
            </w:r>
            <w:proofErr w:type="spellEnd"/>
            <w:r w:rsidRPr="000E3305">
              <w:rPr>
                <w:color w:val="5B9BD5" w:themeColor="accent1"/>
              </w:rPr>
              <w:t xml:space="preserve"> /&gt;</w:t>
            </w:r>
          </w:p>
        </w:tc>
        <w:tc>
          <w:tcPr>
            <w:tcW w:w="4338" w:type="dxa"/>
            <w:vMerge w:val="restart"/>
          </w:tcPr>
          <w:p w:rsidR="00A14ADD" w:rsidRDefault="00A14ADD" w:rsidP="00092CB0">
            <w:pPr>
              <w:jc w:val="both"/>
            </w:pPr>
            <w:r>
              <w:rPr>
                <w:noProof/>
                <w:lang w:eastAsia="es-BO"/>
              </w:rPr>
              <w:drawing>
                <wp:inline distT="0" distB="0" distL="0" distR="0" wp14:anchorId="33DE9993" wp14:editId="7DB6793C">
                  <wp:extent cx="2618016" cy="3943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ContactForm7.png"/>
                          <pic:cNvPicPr/>
                        </pic:nvPicPr>
                        <pic:blipFill>
                          <a:blip r:embed="rId125">
                            <a:extLst>
                              <a:ext uri="{28A0092B-C50C-407E-A947-70E740481C1C}">
                                <a14:useLocalDpi xmlns:a14="http://schemas.microsoft.com/office/drawing/2010/main" val="0"/>
                              </a:ext>
                            </a:extLst>
                          </a:blip>
                          <a:stretch>
                            <a:fillRect/>
                          </a:stretch>
                        </pic:blipFill>
                        <pic:spPr>
                          <a:xfrm>
                            <a:off x="0" y="0"/>
                            <a:ext cx="2618016" cy="3943350"/>
                          </a:xfrm>
                          <a:prstGeom prst="rect">
                            <a:avLst/>
                          </a:prstGeom>
                        </pic:spPr>
                      </pic:pic>
                    </a:graphicData>
                  </a:graphic>
                </wp:inline>
              </w:drawing>
            </w:r>
          </w:p>
        </w:tc>
      </w:tr>
      <w:tr w:rsidR="00A14ADD" w:rsidTr="00F2019C">
        <w:tc>
          <w:tcPr>
            <w:tcW w:w="440" w:type="dxa"/>
            <w:shd w:val="clear" w:color="auto" w:fill="E7E6E6" w:themeFill="background2"/>
          </w:tcPr>
          <w:p w:rsidR="00A14ADD" w:rsidRDefault="00A14ADD" w:rsidP="00092CB0">
            <w:pPr>
              <w:jc w:val="both"/>
            </w:pPr>
            <w:r>
              <w:t>2</w:t>
            </w:r>
          </w:p>
        </w:tc>
        <w:tc>
          <w:tcPr>
            <w:tcW w:w="4798" w:type="dxa"/>
            <w:tcBorders>
              <w:top w:val="nil"/>
              <w:bottom w:val="nil"/>
            </w:tcBorders>
          </w:tcPr>
          <w:p w:rsidR="00A14ADD" w:rsidRDefault="00A14ADD" w:rsidP="00092CB0">
            <w:pPr>
              <w:jc w:val="both"/>
            </w:pPr>
            <w:r w:rsidRPr="007B0CF4">
              <w:t xml:space="preserve">    [</w:t>
            </w:r>
            <w:proofErr w:type="spellStart"/>
            <w:r w:rsidRPr="007B0CF4">
              <w:t>text</w:t>
            </w:r>
            <w:proofErr w:type="spellEnd"/>
            <w:r w:rsidRPr="007B0CF4">
              <w:t xml:space="preserve">* </w:t>
            </w:r>
            <w:proofErr w:type="spellStart"/>
            <w:r w:rsidRPr="007B0CF4">
              <w:t>your-name</w:t>
            </w:r>
            <w:proofErr w:type="spellEnd"/>
            <w:r w:rsidRPr="007B0CF4">
              <w:t xml:space="preserve">] </w:t>
            </w:r>
            <w:r w:rsidRPr="000E3305">
              <w:rPr>
                <w:color w:val="5B9BD5" w:themeColor="accent1"/>
              </w:rPr>
              <w:t>&lt;/p&gt;</w:t>
            </w:r>
          </w:p>
        </w:tc>
        <w:tc>
          <w:tcPr>
            <w:tcW w:w="4338" w:type="dxa"/>
            <w:vMerge/>
          </w:tcPr>
          <w:p w:rsidR="00A14ADD" w:rsidRDefault="00A14ADD" w:rsidP="00092CB0">
            <w:pPr>
              <w:jc w:val="both"/>
            </w:pPr>
          </w:p>
        </w:tc>
      </w:tr>
      <w:tr w:rsidR="00A14ADD" w:rsidTr="00F2019C">
        <w:tc>
          <w:tcPr>
            <w:tcW w:w="440" w:type="dxa"/>
            <w:shd w:val="clear" w:color="auto" w:fill="E7E6E6" w:themeFill="background2"/>
          </w:tcPr>
          <w:p w:rsidR="00A14ADD" w:rsidRDefault="00A14ADD" w:rsidP="00092CB0">
            <w:pPr>
              <w:jc w:val="both"/>
            </w:pPr>
            <w:r>
              <w:t>3</w:t>
            </w:r>
          </w:p>
        </w:tc>
        <w:tc>
          <w:tcPr>
            <w:tcW w:w="4798" w:type="dxa"/>
            <w:tcBorders>
              <w:top w:val="nil"/>
              <w:bottom w:val="single" w:sz="4" w:space="0" w:color="auto"/>
            </w:tcBorders>
          </w:tcPr>
          <w:p w:rsidR="00A14ADD" w:rsidRDefault="00A14ADD" w:rsidP="00092CB0">
            <w:pPr>
              <w:jc w:val="both"/>
            </w:pPr>
          </w:p>
        </w:tc>
        <w:tc>
          <w:tcPr>
            <w:tcW w:w="4338" w:type="dxa"/>
            <w:vMerge/>
          </w:tcPr>
          <w:p w:rsidR="00A14ADD" w:rsidRDefault="00A14ADD" w:rsidP="00092CB0">
            <w:pPr>
              <w:jc w:val="both"/>
            </w:pPr>
          </w:p>
        </w:tc>
      </w:tr>
      <w:tr w:rsidR="00A14ADD" w:rsidTr="00F2019C">
        <w:tc>
          <w:tcPr>
            <w:tcW w:w="440" w:type="dxa"/>
            <w:shd w:val="clear" w:color="auto" w:fill="E7E6E6" w:themeFill="background2"/>
          </w:tcPr>
          <w:p w:rsidR="00A14ADD" w:rsidRDefault="00A14ADD" w:rsidP="00092CB0">
            <w:pPr>
              <w:jc w:val="both"/>
            </w:pPr>
            <w:r>
              <w:t>4</w:t>
            </w:r>
          </w:p>
        </w:tc>
        <w:tc>
          <w:tcPr>
            <w:tcW w:w="4798" w:type="dxa"/>
            <w:tcBorders>
              <w:top w:val="single" w:sz="4" w:space="0" w:color="auto"/>
              <w:bottom w:val="nil"/>
            </w:tcBorders>
          </w:tcPr>
          <w:p w:rsidR="00A14ADD" w:rsidRDefault="00A14ADD" w:rsidP="00092CB0">
            <w:pPr>
              <w:jc w:val="both"/>
            </w:pPr>
            <w:r w:rsidRPr="000E3305">
              <w:rPr>
                <w:color w:val="5B9BD5" w:themeColor="accent1"/>
              </w:rPr>
              <w:t>&lt;p&gt;</w:t>
            </w:r>
            <w:r w:rsidRPr="007B0CF4">
              <w:t>Correo electrónico (*)</w:t>
            </w:r>
            <w:r w:rsidRPr="000E3305">
              <w:rPr>
                <w:color w:val="5B9BD5" w:themeColor="accent1"/>
              </w:rPr>
              <w:t>&lt;</w:t>
            </w:r>
            <w:proofErr w:type="spellStart"/>
            <w:r w:rsidRPr="000E3305">
              <w:rPr>
                <w:color w:val="5B9BD5" w:themeColor="accent1"/>
              </w:rPr>
              <w:t>br</w:t>
            </w:r>
            <w:proofErr w:type="spellEnd"/>
            <w:r w:rsidRPr="000E3305">
              <w:rPr>
                <w:color w:val="5B9BD5" w:themeColor="accent1"/>
              </w:rPr>
              <w:t xml:space="preserve"> /&gt;</w:t>
            </w:r>
          </w:p>
        </w:tc>
        <w:tc>
          <w:tcPr>
            <w:tcW w:w="4338" w:type="dxa"/>
            <w:vMerge/>
          </w:tcPr>
          <w:p w:rsidR="00A14ADD" w:rsidRDefault="00A14ADD" w:rsidP="00092CB0">
            <w:pPr>
              <w:jc w:val="both"/>
            </w:pPr>
          </w:p>
        </w:tc>
      </w:tr>
      <w:tr w:rsidR="00A14ADD" w:rsidTr="00F2019C">
        <w:tc>
          <w:tcPr>
            <w:tcW w:w="440" w:type="dxa"/>
            <w:shd w:val="clear" w:color="auto" w:fill="E7E6E6" w:themeFill="background2"/>
          </w:tcPr>
          <w:p w:rsidR="00A14ADD" w:rsidRDefault="00A14ADD" w:rsidP="00092CB0">
            <w:pPr>
              <w:jc w:val="both"/>
            </w:pPr>
            <w:r>
              <w:t>5</w:t>
            </w:r>
          </w:p>
        </w:tc>
        <w:tc>
          <w:tcPr>
            <w:tcW w:w="4798" w:type="dxa"/>
            <w:tcBorders>
              <w:top w:val="nil"/>
              <w:bottom w:val="nil"/>
            </w:tcBorders>
          </w:tcPr>
          <w:p w:rsidR="00A14ADD" w:rsidRDefault="00A14ADD" w:rsidP="00092CB0">
            <w:pPr>
              <w:jc w:val="both"/>
            </w:pPr>
            <w:r w:rsidRPr="0034449E">
              <w:t xml:space="preserve">    [email* </w:t>
            </w:r>
            <w:proofErr w:type="spellStart"/>
            <w:r w:rsidRPr="0034449E">
              <w:t>your</w:t>
            </w:r>
            <w:proofErr w:type="spellEnd"/>
            <w:r w:rsidRPr="0034449E">
              <w:t xml:space="preserve">-email] </w:t>
            </w:r>
            <w:r w:rsidRPr="000E3305">
              <w:rPr>
                <w:color w:val="5B9BD5" w:themeColor="accent1"/>
              </w:rPr>
              <w:t>&lt;/p&gt;</w:t>
            </w:r>
          </w:p>
        </w:tc>
        <w:tc>
          <w:tcPr>
            <w:tcW w:w="4338" w:type="dxa"/>
            <w:vMerge/>
          </w:tcPr>
          <w:p w:rsidR="00A14ADD" w:rsidRDefault="00A14ADD" w:rsidP="00092CB0">
            <w:pPr>
              <w:jc w:val="both"/>
            </w:pPr>
          </w:p>
        </w:tc>
      </w:tr>
      <w:tr w:rsidR="00A14ADD" w:rsidTr="00F2019C">
        <w:trPr>
          <w:trHeight w:val="161"/>
        </w:trPr>
        <w:tc>
          <w:tcPr>
            <w:tcW w:w="440" w:type="dxa"/>
            <w:shd w:val="clear" w:color="auto" w:fill="E7E6E6" w:themeFill="background2"/>
          </w:tcPr>
          <w:p w:rsidR="00A14ADD" w:rsidRDefault="00A14ADD" w:rsidP="00092CB0">
            <w:pPr>
              <w:jc w:val="both"/>
            </w:pPr>
            <w:r>
              <w:t>6</w:t>
            </w:r>
          </w:p>
        </w:tc>
        <w:tc>
          <w:tcPr>
            <w:tcW w:w="4798" w:type="dxa"/>
            <w:tcBorders>
              <w:top w:val="nil"/>
              <w:bottom w:val="single" w:sz="4" w:space="0" w:color="auto"/>
            </w:tcBorders>
          </w:tcPr>
          <w:p w:rsidR="00A14ADD" w:rsidRDefault="00A14ADD" w:rsidP="00092CB0">
            <w:pPr>
              <w:jc w:val="both"/>
            </w:pPr>
          </w:p>
        </w:tc>
        <w:tc>
          <w:tcPr>
            <w:tcW w:w="4338" w:type="dxa"/>
            <w:vMerge/>
          </w:tcPr>
          <w:p w:rsidR="00A14ADD" w:rsidRDefault="00A14ADD" w:rsidP="00092CB0">
            <w:pPr>
              <w:jc w:val="both"/>
            </w:pPr>
          </w:p>
        </w:tc>
      </w:tr>
      <w:tr w:rsidR="00A14ADD" w:rsidTr="00F2019C">
        <w:tc>
          <w:tcPr>
            <w:tcW w:w="440" w:type="dxa"/>
            <w:shd w:val="clear" w:color="auto" w:fill="E7E6E6" w:themeFill="background2"/>
          </w:tcPr>
          <w:p w:rsidR="00A14ADD" w:rsidRDefault="00A14ADD" w:rsidP="00092CB0">
            <w:pPr>
              <w:jc w:val="both"/>
            </w:pPr>
            <w:r>
              <w:t>7</w:t>
            </w:r>
          </w:p>
        </w:tc>
        <w:tc>
          <w:tcPr>
            <w:tcW w:w="4798" w:type="dxa"/>
            <w:tcBorders>
              <w:top w:val="single" w:sz="4" w:space="0" w:color="auto"/>
              <w:bottom w:val="nil"/>
            </w:tcBorders>
          </w:tcPr>
          <w:p w:rsidR="00A14ADD" w:rsidRDefault="00A14ADD" w:rsidP="00092CB0">
            <w:pPr>
              <w:jc w:val="both"/>
            </w:pPr>
            <w:r w:rsidRPr="000E3305">
              <w:rPr>
                <w:color w:val="5B9BD5" w:themeColor="accent1"/>
              </w:rPr>
              <w:t>&lt;p&gt;</w:t>
            </w:r>
            <w:r w:rsidRPr="0034449E">
              <w:t>Asunto (*)</w:t>
            </w:r>
            <w:r w:rsidRPr="000E3305">
              <w:rPr>
                <w:color w:val="5B9BD5" w:themeColor="accent1"/>
              </w:rPr>
              <w:t>&lt;</w:t>
            </w:r>
            <w:proofErr w:type="spellStart"/>
            <w:r w:rsidRPr="000E3305">
              <w:rPr>
                <w:color w:val="5B9BD5" w:themeColor="accent1"/>
              </w:rPr>
              <w:t>br</w:t>
            </w:r>
            <w:proofErr w:type="spellEnd"/>
            <w:r w:rsidRPr="000E3305">
              <w:rPr>
                <w:color w:val="5B9BD5" w:themeColor="accent1"/>
              </w:rPr>
              <w:t xml:space="preserve"> /&gt;</w:t>
            </w:r>
          </w:p>
        </w:tc>
        <w:tc>
          <w:tcPr>
            <w:tcW w:w="4338" w:type="dxa"/>
            <w:vMerge/>
          </w:tcPr>
          <w:p w:rsidR="00A14ADD" w:rsidRDefault="00A14ADD" w:rsidP="00092CB0">
            <w:pPr>
              <w:jc w:val="both"/>
            </w:pPr>
          </w:p>
        </w:tc>
      </w:tr>
      <w:tr w:rsidR="00A14ADD" w:rsidTr="00F2019C">
        <w:tc>
          <w:tcPr>
            <w:tcW w:w="440" w:type="dxa"/>
            <w:shd w:val="clear" w:color="auto" w:fill="E7E6E6" w:themeFill="background2"/>
          </w:tcPr>
          <w:p w:rsidR="00A14ADD" w:rsidRDefault="00A14ADD" w:rsidP="00092CB0">
            <w:pPr>
              <w:jc w:val="both"/>
            </w:pPr>
            <w:r>
              <w:t>8</w:t>
            </w:r>
          </w:p>
        </w:tc>
        <w:tc>
          <w:tcPr>
            <w:tcW w:w="4798" w:type="dxa"/>
            <w:tcBorders>
              <w:top w:val="nil"/>
              <w:bottom w:val="nil"/>
            </w:tcBorders>
          </w:tcPr>
          <w:p w:rsidR="00A14ADD" w:rsidRDefault="00A14ADD" w:rsidP="00092CB0">
            <w:pPr>
              <w:jc w:val="both"/>
            </w:pPr>
            <w:r>
              <w:t xml:space="preserve">   </w:t>
            </w:r>
            <w:r w:rsidRPr="0034449E">
              <w:t>[</w:t>
            </w:r>
            <w:proofErr w:type="spellStart"/>
            <w:r w:rsidRPr="0034449E">
              <w:t>text</w:t>
            </w:r>
            <w:proofErr w:type="spellEnd"/>
            <w:r w:rsidRPr="0034449E">
              <w:t xml:space="preserve">* </w:t>
            </w:r>
            <w:proofErr w:type="spellStart"/>
            <w:r w:rsidRPr="0034449E">
              <w:t>your-subject</w:t>
            </w:r>
            <w:proofErr w:type="spellEnd"/>
            <w:r w:rsidRPr="0034449E">
              <w:t>]</w:t>
            </w:r>
            <w:r w:rsidRPr="000E3305">
              <w:rPr>
                <w:color w:val="5B9BD5" w:themeColor="accent1"/>
              </w:rPr>
              <w:t xml:space="preserve"> &lt;/p&gt;</w:t>
            </w:r>
          </w:p>
        </w:tc>
        <w:tc>
          <w:tcPr>
            <w:tcW w:w="4338" w:type="dxa"/>
            <w:vMerge/>
          </w:tcPr>
          <w:p w:rsidR="00A14ADD" w:rsidRDefault="00A14ADD" w:rsidP="00092CB0">
            <w:pPr>
              <w:jc w:val="both"/>
            </w:pPr>
          </w:p>
        </w:tc>
      </w:tr>
      <w:tr w:rsidR="00A14ADD" w:rsidTr="00F2019C">
        <w:tc>
          <w:tcPr>
            <w:tcW w:w="440" w:type="dxa"/>
            <w:shd w:val="clear" w:color="auto" w:fill="E7E6E6" w:themeFill="background2"/>
          </w:tcPr>
          <w:p w:rsidR="00A14ADD" w:rsidRDefault="00A14ADD" w:rsidP="00092CB0">
            <w:pPr>
              <w:jc w:val="both"/>
            </w:pPr>
            <w:r>
              <w:t>9</w:t>
            </w:r>
          </w:p>
        </w:tc>
        <w:tc>
          <w:tcPr>
            <w:tcW w:w="4798" w:type="dxa"/>
            <w:tcBorders>
              <w:top w:val="nil"/>
              <w:bottom w:val="single" w:sz="4" w:space="0" w:color="auto"/>
            </w:tcBorders>
          </w:tcPr>
          <w:p w:rsidR="00A14ADD" w:rsidRDefault="00A14ADD" w:rsidP="00092CB0">
            <w:pPr>
              <w:jc w:val="both"/>
            </w:pPr>
          </w:p>
        </w:tc>
        <w:tc>
          <w:tcPr>
            <w:tcW w:w="4338" w:type="dxa"/>
            <w:vMerge/>
          </w:tcPr>
          <w:p w:rsidR="00A14ADD" w:rsidRDefault="00A14ADD" w:rsidP="00092CB0">
            <w:pPr>
              <w:jc w:val="both"/>
            </w:pPr>
          </w:p>
        </w:tc>
      </w:tr>
      <w:tr w:rsidR="00A14ADD" w:rsidTr="00F2019C">
        <w:tc>
          <w:tcPr>
            <w:tcW w:w="440" w:type="dxa"/>
            <w:shd w:val="clear" w:color="auto" w:fill="E7E6E6" w:themeFill="background2"/>
          </w:tcPr>
          <w:p w:rsidR="00A14ADD" w:rsidRDefault="00A14ADD" w:rsidP="00092CB0">
            <w:pPr>
              <w:jc w:val="both"/>
            </w:pPr>
            <w:r>
              <w:t>10</w:t>
            </w:r>
          </w:p>
        </w:tc>
        <w:tc>
          <w:tcPr>
            <w:tcW w:w="4798" w:type="dxa"/>
            <w:tcBorders>
              <w:top w:val="single" w:sz="4" w:space="0" w:color="auto"/>
              <w:bottom w:val="nil"/>
            </w:tcBorders>
          </w:tcPr>
          <w:p w:rsidR="00A14ADD" w:rsidRDefault="00A14ADD" w:rsidP="00092CB0">
            <w:pPr>
              <w:jc w:val="both"/>
            </w:pPr>
            <w:r w:rsidRPr="000E3305">
              <w:rPr>
                <w:color w:val="5B9BD5" w:themeColor="accent1"/>
              </w:rPr>
              <w:t>&lt;p&gt;</w:t>
            </w:r>
            <w:r w:rsidRPr="0034449E">
              <w:t>Mensaje (*)</w:t>
            </w:r>
            <w:r w:rsidRPr="000E3305">
              <w:rPr>
                <w:color w:val="5B9BD5" w:themeColor="accent1"/>
              </w:rPr>
              <w:t>&lt;</w:t>
            </w:r>
            <w:proofErr w:type="spellStart"/>
            <w:r w:rsidRPr="000E3305">
              <w:rPr>
                <w:color w:val="5B9BD5" w:themeColor="accent1"/>
              </w:rPr>
              <w:t>br</w:t>
            </w:r>
            <w:proofErr w:type="spellEnd"/>
            <w:r w:rsidRPr="000E3305">
              <w:rPr>
                <w:color w:val="5B9BD5" w:themeColor="accent1"/>
              </w:rPr>
              <w:t xml:space="preserve"> /&gt;</w:t>
            </w:r>
          </w:p>
        </w:tc>
        <w:tc>
          <w:tcPr>
            <w:tcW w:w="4338" w:type="dxa"/>
            <w:vMerge/>
          </w:tcPr>
          <w:p w:rsidR="00A14ADD" w:rsidRDefault="00A14ADD" w:rsidP="00092CB0">
            <w:pPr>
              <w:jc w:val="both"/>
            </w:pPr>
          </w:p>
        </w:tc>
      </w:tr>
      <w:tr w:rsidR="00A14ADD" w:rsidTr="00F2019C">
        <w:tc>
          <w:tcPr>
            <w:tcW w:w="440" w:type="dxa"/>
            <w:shd w:val="clear" w:color="auto" w:fill="E7E6E6" w:themeFill="background2"/>
          </w:tcPr>
          <w:p w:rsidR="00A14ADD" w:rsidRDefault="00A14ADD" w:rsidP="00092CB0">
            <w:pPr>
              <w:jc w:val="both"/>
            </w:pPr>
            <w:r>
              <w:t>11</w:t>
            </w:r>
          </w:p>
        </w:tc>
        <w:tc>
          <w:tcPr>
            <w:tcW w:w="4798" w:type="dxa"/>
            <w:tcBorders>
              <w:top w:val="nil"/>
              <w:bottom w:val="nil"/>
            </w:tcBorders>
          </w:tcPr>
          <w:p w:rsidR="00A14ADD" w:rsidRDefault="00A14ADD" w:rsidP="00092CB0">
            <w:pPr>
              <w:jc w:val="both"/>
            </w:pPr>
            <w:r>
              <w:t xml:space="preserve">    </w:t>
            </w:r>
            <w:r w:rsidRPr="0034449E">
              <w:t>[</w:t>
            </w:r>
            <w:proofErr w:type="spellStart"/>
            <w:r w:rsidRPr="0034449E">
              <w:t>textarea</w:t>
            </w:r>
            <w:proofErr w:type="spellEnd"/>
            <w:r w:rsidRPr="0034449E">
              <w:t xml:space="preserve">* </w:t>
            </w:r>
            <w:proofErr w:type="spellStart"/>
            <w:r w:rsidRPr="0034449E">
              <w:t>your-message</w:t>
            </w:r>
            <w:proofErr w:type="spellEnd"/>
            <w:r w:rsidRPr="0034449E">
              <w:t xml:space="preserve">] </w:t>
            </w:r>
            <w:r w:rsidRPr="000E3305">
              <w:rPr>
                <w:color w:val="5B9BD5" w:themeColor="accent1"/>
              </w:rPr>
              <w:t>&lt;/p&gt;</w:t>
            </w:r>
          </w:p>
        </w:tc>
        <w:tc>
          <w:tcPr>
            <w:tcW w:w="4338" w:type="dxa"/>
            <w:vMerge/>
          </w:tcPr>
          <w:p w:rsidR="00A14ADD" w:rsidRDefault="00A14ADD" w:rsidP="00092CB0">
            <w:pPr>
              <w:jc w:val="both"/>
            </w:pPr>
          </w:p>
        </w:tc>
      </w:tr>
      <w:tr w:rsidR="00A14ADD" w:rsidTr="00F2019C">
        <w:trPr>
          <w:trHeight w:val="1196"/>
        </w:trPr>
        <w:tc>
          <w:tcPr>
            <w:tcW w:w="440" w:type="dxa"/>
            <w:shd w:val="clear" w:color="auto" w:fill="E7E6E6" w:themeFill="background2"/>
          </w:tcPr>
          <w:p w:rsidR="00A14ADD" w:rsidRDefault="00A14ADD" w:rsidP="00092CB0">
            <w:pPr>
              <w:jc w:val="both"/>
            </w:pPr>
            <w:r>
              <w:t>12</w:t>
            </w:r>
          </w:p>
        </w:tc>
        <w:tc>
          <w:tcPr>
            <w:tcW w:w="4798" w:type="dxa"/>
            <w:tcBorders>
              <w:top w:val="nil"/>
              <w:bottom w:val="single" w:sz="4" w:space="0" w:color="auto"/>
            </w:tcBorders>
          </w:tcPr>
          <w:p w:rsidR="00A14ADD" w:rsidRDefault="00A14ADD" w:rsidP="00092CB0">
            <w:pPr>
              <w:jc w:val="both"/>
            </w:pPr>
          </w:p>
        </w:tc>
        <w:tc>
          <w:tcPr>
            <w:tcW w:w="4338" w:type="dxa"/>
            <w:vMerge/>
          </w:tcPr>
          <w:p w:rsidR="00A14ADD" w:rsidRDefault="00A14ADD" w:rsidP="00092CB0">
            <w:pPr>
              <w:jc w:val="both"/>
            </w:pPr>
          </w:p>
        </w:tc>
      </w:tr>
      <w:tr w:rsidR="00A14ADD" w:rsidRPr="00D72B44" w:rsidTr="00F2019C">
        <w:tc>
          <w:tcPr>
            <w:tcW w:w="440" w:type="dxa"/>
            <w:shd w:val="clear" w:color="auto" w:fill="E7E6E6" w:themeFill="background2"/>
          </w:tcPr>
          <w:p w:rsidR="00A14ADD" w:rsidRDefault="00A14ADD" w:rsidP="00092CB0">
            <w:pPr>
              <w:jc w:val="both"/>
            </w:pPr>
            <w:r>
              <w:t>13</w:t>
            </w:r>
          </w:p>
        </w:tc>
        <w:tc>
          <w:tcPr>
            <w:tcW w:w="4798" w:type="dxa"/>
            <w:tcBorders>
              <w:top w:val="single" w:sz="4" w:space="0" w:color="auto"/>
              <w:bottom w:val="nil"/>
            </w:tcBorders>
          </w:tcPr>
          <w:p w:rsidR="00A14ADD" w:rsidRPr="0034449E" w:rsidRDefault="00A14ADD" w:rsidP="00092CB0">
            <w:pPr>
              <w:jc w:val="both"/>
              <w:rPr>
                <w:lang w:val="en-US"/>
              </w:rPr>
            </w:pPr>
            <w:r w:rsidRPr="000E3305">
              <w:rPr>
                <w:color w:val="5B9BD5" w:themeColor="accent1"/>
                <w:lang w:val="en-US"/>
              </w:rPr>
              <w:t>&lt;p&gt;</w:t>
            </w:r>
            <w:r w:rsidRPr="0034449E">
              <w:rPr>
                <w:lang w:val="en-US"/>
              </w:rPr>
              <w:t>[</w:t>
            </w:r>
            <w:proofErr w:type="spellStart"/>
            <w:r w:rsidRPr="0034449E">
              <w:rPr>
                <w:lang w:val="en-US"/>
              </w:rPr>
              <w:t>recaptcha</w:t>
            </w:r>
            <w:proofErr w:type="spellEnd"/>
            <w:r w:rsidRPr="0034449E">
              <w:rPr>
                <w:lang w:val="en-US"/>
              </w:rPr>
              <w:t xml:space="preserve"> </w:t>
            </w:r>
            <w:proofErr w:type="spellStart"/>
            <w:r w:rsidRPr="0034449E">
              <w:rPr>
                <w:lang w:val="en-US"/>
              </w:rPr>
              <w:t>size:compact</w:t>
            </w:r>
            <w:proofErr w:type="spellEnd"/>
            <w:r w:rsidRPr="0034449E">
              <w:rPr>
                <w:lang w:val="en-US"/>
              </w:rPr>
              <w:t>]</w:t>
            </w:r>
            <w:r w:rsidRPr="000E3305">
              <w:rPr>
                <w:color w:val="5B9BD5" w:themeColor="accent1"/>
                <w:lang w:val="en-US"/>
              </w:rPr>
              <w:t>&lt;</w:t>
            </w:r>
            <w:proofErr w:type="spellStart"/>
            <w:r w:rsidRPr="000E3305">
              <w:rPr>
                <w:color w:val="5B9BD5" w:themeColor="accent1"/>
                <w:lang w:val="en-US"/>
              </w:rPr>
              <w:t>br</w:t>
            </w:r>
            <w:proofErr w:type="spellEnd"/>
            <w:r w:rsidRPr="000E3305">
              <w:rPr>
                <w:color w:val="5B9BD5" w:themeColor="accent1"/>
                <w:lang w:val="en-US"/>
              </w:rPr>
              <w:t>/&gt;&lt;/p&gt;</w:t>
            </w:r>
          </w:p>
        </w:tc>
        <w:tc>
          <w:tcPr>
            <w:tcW w:w="4338" w:type="dxa"/>
            <w:vMerge/>
          </w:tcPr>
          <w:p w:rsidR="00A14ADD" w:rsidRPr="0034449E" w:rsidRDefault="00A14ADD" w:rsidP="00092CB0">
            <w:pPr>
              <w:jc w:val="both"/>
              <w:rPr>
                <w:lang w:val="en-US"/>
              </w:rPr>
            </w:pPr>
          </w:p>
        </w:tc>
      </w:tr>
      <w:tr w:rsidR="00A14ADD" w:rsidRPr="0034449E" w:rsidTr="00F2019C">
        <w:trPr>
          <w:trHeight w:val="791"/>
        </w:trPr>
        <w:tc>
          <w:tcPr>
            <w:tcW w:w="440" w:type="dxa"/>
            <w:shd w:val="clear" w:color="auto" w:fill="E7E6E6" w:themeFill="background2"/>
          </w:tcPr>
          <w:p w:rsidR="00A14ADD" w:rsidRPr="0034449E" w:rsidRDefault="00A14ADD" w:rsidP="00092CB0">
            <w:pPr>
              <w:jc w:val="both"/>
              <w:rPr>
                <w:lang w:val="en-US"/>
              </w:rPr>
            </w:pPr>
            <w:r>
              <w:rPr>
                <w:lang w:val="en-US"/>
              </w:rPr>
              <w:t>14</w:t>
            </w:r>
          </w:p>
        </w:tc>
        <w:tc>
          <w:tcPr>
            <w:tcW w:w="4798" w:type="dxa"/>
            <w:tcBorders>
              <w:top w:val="nil"/>
              <w:bottom w:val="single" w:sz="4" w:space="0" w:color="auto"/>
            </w:tcBorders>
          </w:tcPr>
          <w:p w:rsidR="00A14ADD" w:rsidRPr="0034449E" w:rsidRDefault="00A14ADD" w:rsidP="00092CB0">
            <w:pPr>
              <w:jc w:val="both"/>
              <w:rPr>
                <w:lang w:val="en-US"/>
              </w:rPr>
            </w:pPr>
          </w:p>
        </w:tc>
        <w:tc>
          <w:tcPr>
            <w:tcW w:w="4338" w:type="dxa"/>
            <w:vMerge/>
          </w:tcPr>
          <w:p w:rsidR="00A14ADD" w:rsidRPr="0034449E" w:rsidRDefault="00A14ADD" w:rsidP="00092CB0">
            <w:pPr>
              <w:jc w:val="both"/>
              <w:rPr>
                <w:lang w:val="en-US"/>
              </w:rPr>
            </w:pPr>
          </w:p>
        </w:tc>
      </w:tr>
      <w:tr w:rsidR="00A14ADD" w:rsidRPr="0034449E" w:rsidTr="00F2019C">
        <w:trPr>
          <w:trHeight w:val="710"/>
        </w:trPr>
        <w:tc>
          <w:tcPr>
            <w:tcW w:w="440" w:type="dxa"/>
            <w:shd w:val="clear" w:color="auto" w:fill="E7E6E6" w:themeFill="background2"/>
          </w:tcPr>
          <w:p w:rsidR="00A14ADD" w:rsidRPr="0034449E" w:rsidRDefault="00A14ADD" w:rsidP="00092CB0">
            <w:pPr>
              <w:jc w:val="both"/>
              <w:rPr>
                <w:lang w:val="en-US"/>
              </w:rPr>
            </w:pPr>
            <w:r>
              <w:rPr>
                <w:lang w:val="en-US"/>
              </w:rPr>
              <w:t>15</w:t>
            </w:r>
          </w:p>
        </w:tc>
        <w:tc>
          <w:tcPr>
            <w:tcW w:w="4798" w:type="dxa"/>
            <w:tcBorders>
              <w:top w:val="single" w:sz="4" w:space="0" w:color="auto"/>
            </w:tcBorders>
          </w:tcPr>
          <w:p w:rsidR="00A14ADD" w:rsidRPr="0034449E" w:rsidRDefault="00A14ADD" w:rsidP="00092CB0">
            <w:pPr>
              <w:jc w:val="both"/>
              <w:rPr>
                <w:lang w:val="en-US"/>
              </w:rPr>
            </w:pPr>
            <w:r w:rsidRPr="000E3305">
              <w:rPr>
                <w:color w:val="5B9BD5" w:themeColor="accent1"/>
                <w:lang w:val="en-US"/>
              </w:rPr>
              <w:t>&lt;p&gt;</w:t>
            </w:r>
            <w:r w:rsidRPr="0034449E">
              <w:rPr>
                <w:lang w:val="en-US"/>
              </w:rPr>
              <w:t>[submit "</w:t>
            </w:r>
            <w:proofErr w:type="spellStart"/>
            <w:r w:rsidRPr="0034449E">
              <w:rPr>
                <w:lang w:val="en-US"/>
              </w:rPr>
              <w:t>Enviar</w:t>
            </w:r>
            <w:proofErr w:type="spellEnd"/>
            <w:r w:rsidRPr="0034449E">
              <w:rPr>
                <w:lang w:val="en-US"/>
              </w:rPr>
              <w:t>"]</w:t>
            </w:r>
            <w:r w:rsidRPr="000E3305">
              <w:rPr>
                <w:color w:val="5B9BD5" w:themeColor="accent1"/>
                <w:lang w:val="en-US"/>
              </w:rPr>
              <w:t>&lt;/p&gt;</w:t>
            </w:r>
          </w:p>
        </w:tc>
        <w:tc>
          <w:tcPr>
            <w:tcW w:w="4338" w:type="dxa"/>
            <w:vMerge/>
          </w:tcPr>
          <w:p w:rsidR="00A14ADD" w:rsidRPr="0034449E" w:rsidRDefault="00A14ADD" w:rsidP="00092CB0">
            <w:pPr>
              <w:jc w:val="both"/>
              <w:rPr>
                <w:lang w:val="en-US"/>
              </w:rPr>
            </w:pPr>
          </w:p>
        </w:tc>
      </w:tr>
    </w:tbl>
    <w:p w:rsidR="000E3305" w:rsidRDefault="000E3305" w:rsidP="000E3305">
      <w:pPr>
        <w:pStyle w:val="Epgrafe"/>
        <w:jc w:val="center"/>
      </w:pPr>
      <w:r w:rsidRPr="000E3305">
        <w:t>Cuadro 1: Ejemplo del uso de Etiquetas en formulario de contactForm7</w:t>
      </w:r>
    </w:p>
    <w:p w:rsidR="00061B39" w:rsidRPr="000E3305" w:rsidRDefault="000E3305" w:rsidP="00092CB0">
      <w:pPr>
        <w:jc w:val="both"/>
      </w:pPr>
      <w:r>
        <w:t xml:space="preserve">Como siguiente ejemplo se puede hacer un formulario con doble columna y es </w:t>
      </w:r>
      <w:r w:rsidR="00516EE4">
        <w:t>todo el código intermedio debe estar dentro del código de la línea 1 hasta las 54 de</w:t>
      </w:r>
      <w:r>
        <w:t>l siguiente código.</w:t>
      </w:r>
    </w:p>
    <w:p w:rsidR="00061B39" w:rsidRPr="000E3305" w:rsidRDefault="00061B39" w:rsidP="00092CB0">
      <w:pPr>
        <w:jc w:val="both"/>
      </w:pPr>
    </w:p>
    <w:tbl>
      <w:tblPr>
        <w:tblStyle w:val="Tablaconcuadrcula"/>
        <w:tblW w:w="0" w:type="auto"/>
        <w:tblLook w:val="04A0" w:firstRow="1" w:lastRow="0" w:firstColumn="1" w:lastColumn="0" w:noHBand="0" w:noVBand="1"/>
      </w:tblPr>
      <w:tblGrid>
        <w:gridCol w:w="468"/>
        <w:gridCol w:w="9108"/>
      </w:tblGrid>
      <w:tr w:rsidR="00FB6624" w:rsidRPr="00D72B44" w:rsidTr="00516EE4">
        <w:tc>
          <w:tcPr>
            <w:tcW w:w="468" w:type="dxa"/>
            <w:shd w:val="clear" w:color="auto" w:fill="E7E6E6" w:themeFill="background2"/>
          </w:tcPr>
          <w:p w:rsidR="00FB6624" w:rsidRDefault="00FB6624" w:rsidP="00092CB0">
            <w:pPr>
              <w:jc w:val="both"/>
            </w:pPr>
            <w:r>
              <w:t>1</w:t>
            </w:r>
          </w:p>
        </w:tc>
        <w:tc>
          <w:tcPr>
            <w:tcW w:w="9108" w:type="dxa"/>
          </w:tcPr>
          <w:p w:rsidR="00FB6624" w:rsidRPr="00FB6624" w:rsidRDefault="00FB6624" w:rsidP="00092CB0">
            <w:pPr>
              <w:jc w:val="both"/>
              <w:rPr>
                <w:lang w:val="en-US"/>
              </w:rPr>
            </w:pPr>
            <w:r w:rsidRPr="00FB6624">
              <w:rPr>
                <w:color w:val="5B9BD5" w:themeColor="accent1"/>
                <w:lang w:val="en-US"/>
              </w:rPr>
              <w:t>&lt;div</w:t>
            </w:r>
            <w:r w:rsidRPr="00FB6624">
              <w:rPr>
                <w:lang w:val="en-US"/>
              </w:rPr>
              <w:t xml:space="preserve"> </w:t>
            </w:r>
            <w:r w:rsidRPr="00FB6624">
              <w:rPr>
                <w:color w:val="FF0000"/>
                <w:lang w:val="en-US"/>
              </w:rPr>
              <w:t>id</w:t>
            </w:r>
            <w:r w:rsidRPr="00FB6624">
              <w:rPr>
                <w:lang w:val="en-US"/>
              </w:rPr>
              <w:t>=</w:t>
            </w:r>
            <w:r w:rsidRPr="00FB6624">
              <w:rPr>
                <w:color w:val="7030A0"/>
                <w:lang w:val="en-US"/>
              </w:rPr>
              <w:t>"responsive-form"</w:t>
            </w:r>
            <w:r w:rsidRPr="00FB6624">
              <w:rPr>
                <w:lang w:val="en-US"/>
              </w:rPr>
              <w:t xml:space="preserve"> </w:t>
            </w:r>
            <w:r w:rsidRPr="00FB6624">
              <w:rPr>
                <w:color w:val="FF0000"/>
                <w:lang w:val="en-US"/>
              </w:rPr>
              <w:t>class</w:t>
            </w:r>
            <w:r w:rsidRPr="00FB6624">
              <w:rPr>
                <w:lang w:val="en-US"/>
              </w:rPr>
              <w:t>=</w:t>
            </w:r>
            <w:r w:rsidRPr="00FB6624">
              <w:rPr>
                <w:color w:val="7030A0"/>
                <w:lang w:val="en-US"/>
              </w:rPr>
              <w:t>"</w:t>
            </w:r>
            <w:proofErr w:type="spellStart"/>
            <w:r w:rsidRPr="00FB6624">
              <w:rPr>
                <w:color w:val="7030A0"/>
                <w:lang w:val="en-US"/>
              </w:rPr>
              <w:t>clearfix</w:t>
            </w:r>
            <w:proofErr w:type="spellEnd"/>
            <w:r w:rsidRPr="00FB6624">
              <w:rPr>
                <w:color w:val="7030A0"/>
                <w:lang w:val="en-US"/>
              </w:rPr>
              <w:t>"</w:t>
            </w:r>
            <w:r w:rsidRPr="00FB6624">
              <w:rPr>
                <w:color w:val="5B9BD5" w:themeColor="accent1"/>
                <w:lang w:val="en-US"/>
              </w:rPr>
              <w:t>&gt;</w:t>
            </w:r>
          </w:p>
        </w:tc>
      </w:tr>
      <w:tr w:rsidR="00FB6624" w:rsidRPr="00FB6624" w:rsidTr="00516EE4">
        <w:tc>
          <w:tcPr>
            <w:tcW w:w="468" w:type="dxa"/>
            <w:shd w:val="clear" w:color="auto" w:fill="E7E6E6" w:themeFill="background2"/>
          </w:tcPr>
          <w:p w:rsidR="00FB6624" w:rsidRDefault="00FB6624" w:rsidP="00092CB0">
            <w:pPr>
              <w:jc w:val="both"/>
            </w:pPr>
            <w:r>
              <w:t>…</w:t>
            </w:r>
          </w:p>
        </w:tc>
        <w:tc>
          <w:tcPr>
            <w:tcW w:w="9108" w:type="dxa"/>
          </w:tcPr>
          <w:p w:rsidR="00FB6624" w:rsidRPr="00FB6624" w:rsidRDefault="00FB6624" w:rsidP="00092CB0">
            <w:pPr>
              <w:jc w:val="both"/>
              <w:rPr>
                <w:lang w:val="en-US"/>
              </w:rPr>
            </w:pPr>
          </w:p>
        </w:tc>
      </w:tr>
      <w:tr w:rsidR="00FB6624" w:rsidRPr="00FB6624" w:rsidTr="00516EE4">
        <w:tc>
          <w:tcPr>
            <w:tcW w:w="468" w:type="dxa"/>
            <w:shd w:val="clear" w:color="auto" w:fill="E7E6E6" w:themeFill="background2"/>
          </w:tcPr>
          <w:p w:rsidR="00FB6624" w:rsidRDefault="00FB6624" w:rsidP="00092CB0">
            <w:pPr>
              <w:jc w:val="both"/>
            </w:pPr>
            <w:r>
              <w:t>54</w:t>
            </w:r>
          </w:p>
        </w:tc>
        <w:tc>
          <w:tcPr>
            <w:tcW w:w="9108" w:type="dxa"/>
          </w:tcPr>
          <w:p w:rsidR="00FB6624" w:rsidRPr="00FB6624" w:rsidRDefault="00FB6624" w:rsidP="00092CB0">
            <w:pPr>
              <w:jc w:val="both"/>
              <w:rPr>
                <w:lang w:val="en-US"/>
              </w:rPr>
            </w:pPr>
            <w:r w:rsidRPr="00FB6624">
              <w:rPr>
                <w:color w:val="5B9BD5" w:themeColor="accent1"/>
                <w:lang w:val="en-US"/>
              </w:rPr>
              <w:t>&lt;/div&gt;</w:t>
            </w:r>
          </w:p>
        </w:tc>
      </w:tr>
    </w:tbl>
    <w:p w:rsidR="00FB6624" w:rsidRDefault="00FB6624" w:rsidP="00FB6624">
      <w:pPr>
        <w:jc w:val="center"/>
      </w:pPr>
      <w:r>
        <w:rPr>
          <w:i/>
          <w:iCs/>
          <w:color w:val="44546A" w:themeColor="text2"/>
          <w:sz w:val="18"/>
          <w:szCs w:val="18"/>
        </w:rPr>
        <w:t xml:space="preserve">Código2: Permite crear clases dentro dela clase </w:t>
      </w:r>
      <w:proofErr w:type="spellStart"/>
      <w:r>
        <w:rPr>
          <w:i/>
          <w:iCs/>
          <w:color w:val="44546A" w:themeColor="text2"/>
          <w:sz w:val="18"/>
          <w:szCs w:val="18"/>
        </w:rPr>
        <w:t>clearfix</w:t>
      </w:r>
      <w:proofErr w:type="spellEnd"/>
      <w:r>
        <w:rPr>
          <w:i/>
          <w:iCs/>
          <w:color w:val="44546A" w:themeColor="text2"/>
          <w:sz w:val="18"/>
          <w:szCs w:val="18"/>
        </w:rPr>
        <w:t xml:space="preserve"> para mayor personalización.</w:t>
      </w:r>
    </w:p>
    <w:p w:rsidR="00FB6624" w:rsidRDefault="00FB6624" w:rsidP="00092CB0">
      <w:pPr>
        <w:jc w:val="both"/>
      </w:pPr>
      <w:r>
        <w:t>El método de operar es igual que el anterior salvo que cambia un poco el código. Aquí está una tabla que muestra código y formulario resultante:</w:t>
      </w:r>
    </w:p>
    <w:tbl>
      <w:tblPr>
        <w:tblStyle w:val="Tablaconcuadrcula"/>
        <w:tblW w:w="0" w:type="auto"/>
        <w:tblLook w:val="04A0" w:firstRow="1" w:lastRow="0" w:firstColumn="1" w:lastColumn="0" w:noHBand="0" w:noVBand="1"/>
      </w:tblPr>
      <w:tblGrid>
        <w:gridCol w:w="573"/>
        <w:gridCol w:w="9003"/>
      </w:tblGrid>
      <w:tr w:rsidR="00FB6624" w:rsidRPr="00FB6624" w:rsidTr="00516EE4">
        <w:tc>
          <w:tcPr>
            <w:tcW w:w="573" w:type="dxa"/>
            <w:shd w:val="clear" w:color="auto" w:fill="E7E6E6" w:themeFill="background2"/>
          </w:tcPr>
          <w:p w:rsidR="00FB6624" w:rsidRPr="00FB6624" w:rsidRDefault="00516EE4" w:rsidP="00092CB0">
            <w:pPr>
              <w:jc w:val="both"/>
              <w:rPr>
                <w:lang w:val="en-US"/>
              </w:rPr>
            </w:pPr>
            <w:r>
              <w:rPr>
                <w:lang w:val="en-US"/>
              </w:rPr>
              <w:t>4</w:t>
            </w:r>
          </w:p>
        </w:tc>
        <w:tc>
          <w:tcPr>
            <w:tcW w:w="9003" w:type="dxa"/>
          </w:tcPr>
          <w:p w:rsidR="00FB6624" w:rsidRPr="00FB6624" w:rsidRDefault="00FB6624" w:rsidP="00092CB0">
            <w:pPr>
              <w:jc w:val="both"/>
              <w:rPr>
                <w:lang w:val="en-US"/>
              </w:rPr>
            </w:pPr>
            <w:r w:rsidRPr="00516EE4">
              <w:rPr>
                <w:color w:val="4472C4" w:themeColor="accent5"/>
                <w:lang w:val="en-US"/>
              </w:rPr>
              <w:t>&lt;div</w:t>
            </w:r>
            <w:r w:rsidRPr="00FB6624">
              <w:rPr>
                <w:lang w:val="en-US"/>
              </w:rPr>
              <w:t xml:space="preserve"> </w:t>
            </w:r>
            <w:r w:rsidRPr="00516EE4">
              <w:rPr>
                <w:color w:val="FF0000"/>
                <w:lang w:val="en-US"/>
              </w:rPr>
              <w:t>class</w:t>
            </w:r>
            <w:r w:rsidRPr="00FB6624">
              <w:rPr>
                <w:lang w:val="en-US"/>
              </w:rPr>
              <w:t>=</w:t>
            </w:r>
            <w:r w:rsidRPr="00516EE4">
              <w:rPr>
                <w:color w:val="7030A0"/>
                <w:lang w:val="en-US"/>
              </w:rPr>
              <w:t>"form-row"</w:t>
            </w:r>
            <w:r w:rsidRPr="00516EE4">
              <w:rPr>
                <w:color w:val="4472C4" w:themeColor="accent5"/>
                <w:lang w:val="en-US"/>
              </w:rPr>
              <w:t>&gt;</w:t>
            </w:r>
          </w:p>
        </w:tc>
      </w:tr>
      <w:tr w:rsidR="00FB6624" w:rsidRPr="00D72B44" w:rsidTr="00516EE4">
        <w:tc>
          <w:tcPr>
            <w:tcW w:w="573" w:type="dxa"/>
            <w:shd w:val="clear" w:color="auto" w:fill="E7E6E6" w:themeFill="background2"/>
          </w:tcPr>
          <w:p w:rsidR="00FB6624" w:rsidRPr="00FB6624" w:rsidRDefault="00516EE4" w:rsidP="00092CB0">
            <w:pPr>
              <w:jc w:val="both"/>
              <w:rPr>
                <w:lang w:val="en-US"/>
              </w:rPr>
            </w:pPr>
            <w:r>
              <w:rPr>
                <w:lang w:val="en-US"/>
              </w:rPr>
              <w:t>5</w:t>
            </w:r>
          </w:p>
        </w:tc>
        <w:tc>
          <w:tcPr>
            <w:tcW w:w="9003" w:type="dxa"/>
          </w:tcPr>
          <w:p w:rsidR="00FB6624" w:rsidRPr="00FB6624" w:rsidRDefault="00FB6624" w:rsidP="00FB6624">
            <w:pPr>
              <w:rPr>
                <w:lang w:val="en-US"/>
              </w:rPr>
            </w:pPr>
            <w:r w:rsidRPr="00516EE4">
              <w:rPr>
                <w:color w:val="4472C4" w:themeColor="accent5"/>
                <w:lang w:val="en-US"/>
              </w:rPr>
              <w:t>&lt;div</w:t>
            </w:r>
            <w:r w:rsidRPr="00FB6624">
              <w:rPr>
                <w:lang w:val="en-US"/>
              </w:rPr>
              <w:t xml:space="preserve"> </w:t>
            </w:r>
            <w:r w:rsidRPr="00516EE4">
              <w:rPr>
                <w:color w:val="FF0000"/>
                <w:lang w:val="en-US"/>
              </w:rPr>
              <w:t>class</w:t>
            </w:r>
            <w:r w:rsidRPr="00FB6624">
              <w:rPr>
                <w:lang w:val="en-US"/>
              </w:rPr>
              <w:t>=</w:t>
            </w:r>
            <w:r w:rsidRPr="00516EE4">
              <w:rPr>
                <w:color w:val="7030A0"/>
                <w:lang w:val="en-US"/>
              </w:rPr>
              <w:t>"column-half"</w:t>
            </w:r>
            <w:r w:rsidRPr="00FB6624">
              <w:rPr>
                <w:lang w:val="en-US"/>
              </w:rPr>
              <w:t>&gt;</w:t>
            </w:r>
            <w:proofErr w:type="spellStart"/>
            <w:r w:rsidRPr="00FB6624">
              <w:rPr>
                <w:lang w:val="en-US"/>
              </w:rPr>
              <w:t>Nombre</w:t>
            </w:r>
            <w:proofErr w:type="spellEnd"/>
            <w:r w:rsidRPr="00FB6624">
              <w:rPr>
                <w:lang w:val="en-US"/>
              </w:rPr>
              <w:t xml:space="preserve"> y </w:t>
            </w:r>
            <w:proofErr w:type="spellStart"/>
            <w:r w:rsidRPr="00FB6624">
              <w:rPr>
                <w:lang w:val="en-US"/>
              </w:rPr>
              <w:t>Apellido</w:t>
            </w:r>
            <w:proofErr w:type="spellEnd"/>
            <w:r w:rsidRPr="00FB6624">
              <w:rPr>
                <w:lang w:val="en-US"/>
              </w:rPr>
              <w:t>(s) (*) [text* your-name]</w:t>
            </w:r>
            <w:r w:rsidRPr="00516EE4">
              <w:rPr>
                <w:color w:val="4472C4" w:themeColor="accent5"/>
                <w:lang w:val="en-US"/>
              </w:rPr>
              <w:t>&lt;/div&gt;</w:t>
            </w:r>
          </w:p>
        </w:tc>
      </w:tr>
      <w:tr w:rsidR="00FB6624" w:rsidRPr="00D72B44" w:rsidTr="00516EE4">
        <w:tc>
          <w:tcPr>
            <w:tcW w:w="573" w:type="dxa"/>
            <w:shd w:val="clear" w:color="auto" w:fill="E7E6E6" w:themeFill="background2"/>
          </w:tcPr>
          <w:p w:rsidR="00FB6624" w:rsidRPr="00FB6624" w:rsidRDefault="00516EE4" w:rsidP="00092CB0">
            <w:pPr>
              <w:jc w:val="both"/>
              <w:rPr>
                <w:lang w:val="en-US"/>
              </w:rPr>
            </w:pPr>
            <w:r>
              <w:rPr>
                <w:lang w:val="en-US"/>
              </w:rPr>
              <w:t>6</w:t>
            </w:r>
          </w:p>
        </w:tc>
        <w:tc>
          <w:tcPr>
            <w:tcW w:w="9003" w:type="dxa"/>
          </w:tcPr>
          <w:p w:rsidR="00FB6624" w:rsidRPr="00FB6624" w:rsidRDefault="00FB6624" w:rsidP="00FB6624">
            <w:pPr>
              <w:rPr>
                <w:lang w:val="en-US"/>
              </w:rPr>
            </w:pPr>
            <w:r w:rsidRPr="00516EE4">
              <w:rPr>
                <w:color w:val="4472C4" w:themeColor="accent5"/>
                <w:lang w:val="en-US"/>
              </w:rPr>
              <w:t>&lt;div</w:t>
            </w:r>
            <w:r w:rsidRPr="00FB6624">
              <w:rPr>
                <w:lang w:val="en-US"/>
              </w:rPr>
              <w:t xml:space="preserve"> </w:t>
            </w:r>
            <w:r w:rsidRPr="00516EE4">
              <w:rPr>
                <w:color w:val="FF0000"/>
                <w:lang w:val="en-US"/>
              </w:rPr>
              <w:t>class</w:t>
            </w:r>
            <w:r w:rsidRPr="00FB6624">
              <w:rPr>
                <w:lang w:val="en-US"/>
              </w:rPr>
              <w:t>=</w:t>
            </w:r>
            <w:r w:rsidRPr="00516EE4">
              <w:rPr>
                <w:color w:val="7030A0"/>
                <w:lang w:val="en-US"/>
              </w:rPr>
              <w:t>"column-half"</w:t>
            </w:r>
            <w:r w:rsidRPr="00FB6624">
              <w:rPr>
                <w:lang w:val="en-US"/>
              </w:rPr>
              <w:t>&gt;</w:t>
            </w:r>
            <w:proofErr w:type="spellStart"/>
            <w:r w:rsidRPr="00FB6624">
              <w:rPr>
                <w:lang w:val="en-US"/>
              </w:rPr>
              <w:t>Género</w:t>
            </w:r>
            <w:proofErr w:type="spellEnd"/>
            <w:r w:rsidRPr="00FB6624">
              <w:rPr>
                <w:lang w:val="en-US"/>
              </w:rPr>
              <w:t xml:space="preserve">  [select your-gender "" "</w:t>
            </w:r>
            <w:proofErr w:type="spellStart"/>
            <w:r w:rsidRPr="00FB6624">
              <w:rPr>
                <w:lang w:val="en-US"/>
              </w:rPr>
              <w:t>Mujer</w:t>
            </w:r>
            <w:proofErr w:type="spellEnd"/>
            <w:r w:rsidRPr="00FB6624">
              <w:rPr>
                <w:lang w:val="en-US"/>
              </w:rPr>
              <w:t>" "Hombre"]</w:t>
            </w:r>
            <w:r w:rsidRPr="00516EE4">
              <w:rPr>
                <w:color w:val="4472C4" w:themeColor="accent5"/>
                <w:lang w:val="en-US"/>
              </w:rPr>
              <w:t>&lt;/div&gt;</w:t>
            </w:r>
          </w:p>
        </w:tc>
      </w:tr>
      <w:tr w:rsidR="00FB6624" w:rsidRPr="00FB6624" w:rsidTr="00516EE4">
        <w:tc>
          <w:tcPr>
            <w:tcW w:w="573" w:type="dxa"/>
            <w:shd w:val="clear" w:color="auto" w:fill="E7E6E6" w:themeFill="background2"/>
          </w:tcPr>
          <w:p w:rsidR="00FB6624" w:rsidRPr="00FB6624" w:rsidRDefault="00516EE4" w:rsidP="00092CB0">
            <w:pPr>
              <w:jc w:val="both"/>
              <w:rPr>
                <w:lang w:val="en-US"/>
              </w:rPr>
            </w:pPr>
            <w:r>
              <w:rPr>
                <w:lang w:val="en-US"/>
              </w:rPr>
              <w:t>7</w:t>
            </w:r>
          </w:p>
        </w:tc>
        <w:tc>
          <w:tcPr>
            <w:tcW w:w="9003" w:type="dxa"/>
          </w:tcPr>
          <w:p w:rsidR="00FB6624" w:rsidRPr="00FB6624" w:rsidRDefault="00FB6624" w:rsidP="00092CB0">
            <w:pPr>
              <w:jc w:val="both"/>
              <w:rPr>
                <w:lang w:val="en-US"/>
              </w:rPr>
            </w:pPr>
            <w:r w:rsidRPr="00516EE4">
              <w:rPr>
                <w:color w:val="4472C4" w:themeColor="accent5"/>
                <w:lang w:val="en-US"/>
              </w:rPr>
              <w:t>&lt;/div&gt;</w:t>
            </w:r>
          </w:p>
        </w:tc>
      </w:tr>
      <w:tr w:rsidR="00516EE4" w:rsidRPr="00FB6624" w:rsidTr="00516EE4">
        <w:tc>
          <w:tcPr>
            <w:tcW w:w="9576" w:type="dxa"/>
            <w:gridSpan w:val="2"/>
          </w:tcPr>
          <w:p w:rsidR="00516EE4" w:rsidRPr="00FB6624" w:rsidRDefault="00516EE4" w:rsidP="00092CB0">
            <w:pPr>
              <w:jc w:val="both"/>
              <w:rPr>
                <w:lang w:val="en-US"/>
              </w:rPr>
            </w:pPr>
            <w:r>
              <w:rPr>
                <w:noProof/>
                <w:lang w:eastAsia="es-BO"/>
              </w:rPr>
              <w:drawing>
                <wp:inline distT="0" distB="0" distL="0" distR="0" wp14:anchorId="749D3223" wp14:editId="4D996326">
                  <wp:extent cx="5943600" cy="4927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ContactForm7 - Copy.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92760"/>
                          </a:xfrm>
                          <a:prstGeom prst="rect">
                            <a:avLst/>
                          </a:prstGeom>
                        </pic:spPr>
                      </pic:pic>
                    </a:graphicData>
                  </a:graphic>
                </wp:inline>
              </w:drawing>
            </w:r>
          </w:p>
        </w:tc>
      </w:tr>
    </w:tbl>
    <w:p w:rsidR="00516EE4" w:rsidRDefault="00516EE4" w:rsidP="00516EE4">
      <w:pPr>
        <w:pStyle w:val="Epgrafe"/>
        <w:jc w:val="center"/>
      </w:pPr>
      <w:r>
        <w:t>Cuadro 2</w:t>
      </w:r>
      <w:r w:rsidRPr="000E3305">
        <w:t>: Ejemplo del uso de Etiquetas en formulario</w:t>
      </w:r>
      <w:r>
        <w:t xml:space="preserve"> con doble columna </w:t>
      </w:r>
      <w:r w:rsidRPr="000E3305">
        <w:t xml:space="preserve"> de contactForm7</w:t>
      </w:r>
    </w:p>
    <w:p w:rsidR="003F1EBD" w:rsidRPr="00516EE4" w:rsidRDefault="00E84250" w:rsidP="00092CB0">
      <w:pPr>
        <w:jc w:val="both"/>
      </w:pPr>
      <w:r>
        <w:t xml:space="preserve">Ahora vemos el código para campos con elección de cuadros. </w:t>
      </w:r>
    </w:p>
    <w:tbl>
      <w:tblPr>
        <w:tblStyle w:val="Tablaconcuadrcula"/>
        <w:tblW w:w="0" w:type="auto"/>
        <w:tblLook w:val="04A0" w:firstRow="1" w:lastRow="0" w:firstColumn="1" w:lastColumn="0" w:noHBand="0" w:noVBand="1"/>
      </w:tblPr>
      <w:tblGrid>
        <w:gridCol w:w="558"/>
        <w:gridCol w:w="9018"/>
      </w:tblGrid>
      <w:tr w:rsidR="00E84250" w:rsidTr="00B8118B">
        <w:tc>
          <w:tcPr>
            <w:tcW w:w="558" w:type="dxa"/>
            <w:shd w:val="clear" w:color="auto" w:fill="E7E6E6" w:themeFill="background2"/>
          </w:tcPr>
          <w:p w:rsidR="00E84250" w:rsidRDefault="00E84250" w:rsidP="00092CB0">
            <w:pPr>
              <w:jc w:val="both"/>
              <w:rPr>
                <w:lang w:val="es-ES"/>
              </w:rPr>
            </w:pPr>
            <w:r>
              <w:rPr>
                <w:lang w:val="es-ES"/>
              </w:rPr>
              <w:t>40</w:t>
            </w:r>
          </w:p>
        </w:tc>
        <w:tc>
          <w:tcPr>
            <w:tcW w:w="9018" w:type="dxa"/>
          </w:tcPr>
          <w:p w:rsidR="00E84250" w:rsidRDefault="00E84250" w:rsidP="00092CB0">
            <w:pPr>
              <w:jc w:val="both"/>
              <w:rPr>
                <w:lang w:val="es-ES"/>
              </w:rPr>
            </w:pPr>
            <w:r w:rsidRPr="00B8118B">
              <w:rPr>
                <w:color w:val="4472C4" w:themeColor="accent5"/>
                <w:lang w:val="es-ES"/>
              </w:rPr>
              <w:t>&lt;div</w:t>
            </w:r>
            <w:r w:rsidRPr="00E84250">
              <w:rPr>
                <w:lang w:val="es-ES"/>
              </w:rPr>
              <w:t xml:space="preserve"> </w:t>
            </w:r>
            <w:proofErr w:type="spellStart"/>
            <w:r w:rsidRPr="00E84250">
              <w:rPr>
                <w:color w:val="FF0000"/>
                <w:lang w:val="es-ES"/>
              </w:rPr>
              <w:t>class</w:t>
            </w:r>
            <w:proofErr w:type="spellEnd"/>
            <w:r w:rsidRPr="00E84250">
              <w:rPr>
                <w:lang w:val="es-ES"/>
              </w:rPr>
              <w:t>=</w:t>
            </w:r>
            <w:r w:rsidRPr="00B8118B">
              <w:rPr>
                <w:color w:val="7030A0"/>
                <w:lang w:val="es-ES"/>
              </w:rPr>
              <w:t>"</w:t>
            </w:r>
            <w:proofErr w:type="spellStart"/>
            <w:r w:rsidRPr="00B8118B">
              <w:rPr>
                <w:color w:val="7030A0"/>
                <w:lang w:val="es-ES"/>
              </w:rPr>
              <w:t>form-row</w:t>
            </w:r>
            <w:proofErr w:type="spellEnd"/>
            <w:r w:rsidRPr="00B8118B">
              <w:rPr>
                <w:color w:val="7030A0"/>
                <w:lang w:val="es-ES"/>
              </w:rPr>
              <w:t>"</w:t>
            </w:r>
            <w:r w:rsidRPr="00E84250">
              <w:rPr>
                <w:color w:val="4472C4" w:themeColor="accent5"/>
                <w:lang w:val="es-ES"/>
              </w:rPr>
              <w:t>&gt;</w:t>
            </w:r>
          </w:p>
        </w:tc>
      </w:tr>
      <w:tr w:rsidR="00E84250" w:rsidTr="00B8118B">
        <w:tc>
          <w:tcPr>
            <w:tcW w:w="558" w:type="dxa"/>
            <w:shd w:val="clear" w:color="auto" w:fill="E7E6E6" w:themeFill="background2"/>
          </w:tcPr>
          <w:p w:rsidR="00E84250" w:rsidRDefault="00E84250" w:rsidP="00092CB0">
            <w:pPr>
              <w:jc w:val="both"/>
              <w:rPr>
                <w:lang w:val="es-ES"/>
              </w:rPr>
            </w:pPr>
            <w:r>
              <w:rPr>
                <w:lang w:val="es-ES"/>
              </w:rPr>
              <w:t>41</w:t>
            </w:r>
          </w:p>
        </w:tc>
        <w:tc>
          <w:tcPr>
            <w:tcW w:w="9018" w:type="dxa"/>
          </w:tcPr>
          <w:p w:rsidR="00E84250" w:rsidRDefault="00E84250" w:rsidP="00092CB0">
            <w:pPr>
              <w:jc w:val="both"/>
              <w:rPr>
                <w:lang w:val="es-ES"/>
              </w:rPr>
            </w:pPr>
            <w:r w:rsidRPr="00B8118B">
              <w:rPr>
                <w:color w:val="4472C4" w:themeColor="accent5"/>
                <w:lang w:val="es-ES"/>
              </w:rPr>
              <w:t>&lt;div</w:t>
            </w:r>
            <w:r w:rsidRPr="00E84250">
              <w:rPr>
                <w:lang w:val="es-ES"/>
              </w:rPr>
              <w:t xml:space="preserve"> </w:t>
            </w:r>
            <w:proofErr w:type="spellStart"/>
            <w:r w:rsidRPr="00E84250">
              <w:rPr>
                <w:color w:val="FF0000"/>
                <w:lang w:val="es-ES"/>
              </w:rPr>
              <w:t>class</w:t>
            </w:r>
            <w:proofErr w:type="spellEnd"/>
            <w:r w:rsidRPr="00E84250">
              <w:rPr>
                <w:lang w:val="es-ES"/>
              </w:rPr>
              <w:t>=</w:t>
            </w:r>
            <w:r w:rsidRPr="00B8118B">
              <w:rPr>
                <w:color w:val="7030A0"/>
                <w:lang w:val="es-ES"/>
              </w:rPr>
              <w:t>"</w:t>
            </w:r>
            <w:proofErr w:type="spellStart"/>
            <w:r w:rsidRPr="00B8118B">
              <w:rPr>
                <w:color w:val="7030A0"/>
                <w:lang w:val="es-ES"/>
              </w:rPr>
              <w:t>column</w:t>
            </w:r>
            <w:proofErr w:type="spellEnd"/>
            <w:r w:rsidRPr="00B8118B">
              <w:rPr>
                <w:color w:val="7030A0"/>
                <w:lang w:val="es-ES"/>
              </w:rPr>
              <w:t>-full"</w:t>
            </w:r>
            <w:proofErr w:type="gramStart"/>
            <w:r w:rsidRPr="00E84250">
              <w:rPr>
                <w:lang w:val="es-ES"/>
              </w:rPr>
              <w:t>&gt;¿</w:t>
            </w:r>
            <w:proofErr w:type="gramEnd"/>
            <w:r w:rsidRPr="00E84250">
              <w:rPr>
                <w:lang w:val="es-ES"/>
              </w:rPr>
              <w:t xml:space="preserve">Cómo se enteró del servicio? </w:t>
            </w:r>
            <w:r w:rsidRPr="00E84250">
              <w:rPr>
                <w:color w:val="4472C4" w:themeColor="accent5"/>
                <w:lang w:val="es-ES"/>
              </w:rPr>
              <w:t>&lt;</w:t>
            </w:r>
            <w:proofErr w:type="spellStart"/>
            <w:r w:rsidRPr="00E84250">
              <w:rPr>
                <w:color w:val="4472C4" w:themeColor="accent5"/>
                <w:lang w:val="es-ES"/>
              </w:rPr>
              <w:t>br</w:t>
            </w:r>
            <w:proofErr w:type="spellEnd"/>
            <w:r w:rsidRPr="00E84250">
              <w:rPr>
                <w:color w:val="4472C4" w:themeColor="accent5"/>
                <w:lang w:val="es-ES"/>
              </w:rPr>
              <w:t>/&gt;</w:t>
            </w:r>
          </w:p>
        </w:tc>
      </w:tr>
      <w:tr w:rsidR="00E84250" w:rsidTr="00B8118B">
        <w:tc>
          <w:tcPr>
            <w:tcW w:w="558" w:type="dxa"/>
            <w:shd w:val="clear" w:color="auto" w:fill="E7E6E6" w:themeFill="background2"/>
          </w:tcPr>
          <w:p w:rsidR="00E84250" w:rsidRDefault="00E84250" w:rsidP="00092CB0">
            <w:pPr>
              <w:jc w:val="both"/>
              <w:rPr>
                <w:lang w:val="es-ES"/>
              </w:rPr>
            </w:pPr>
            <w:r>
              <w:rPr>
                <w:lang w:val="es-ES"/>
              </w:rPr>
              <w:t>42</w:t>
            </w:r>
          </w:p>
        </w:tc>
        <w:tc>
          <w:tcPr>
            <w:tcW w:w="9018" w:type="dxa"/>
          </w:tcPr>
          <w:p w:rsidR="00E84250" w:rsidRDefault="00E84250" w:rsidP="00092CB0">
            <w:pPr>
              <w:jc w:val="both"/>
              <w:rPr>
                <w:lang w:val="es-ES"/>
              </w:rPr>
            </w:pPr>
            <w:r w:rsidRPr="00E84250">
              <w:rPr>
                <w:lang w:val="es-ES"/>
              </w:rPr>
              <w:t>[</w:t>
            </w:r>
            <w:proofErr w:type="spellStart"/>
            <w:r w:rsidRPr="00E84250">
              <w:rPr>
                <w:lang w:val="es-ES"/>
              </w:rPr>
              <w:t>checkbox</w:t>
            </w:r>
            <w:proofErr w:type="spellEnd"/>
            <w:r w:rsidRPr="00E84250">
              <w:rPr>
                <w:lang w:val="es-ES"/>
              </w:rPr>
              <w:t xml:space="preserve"> </w:t>
            </w:r>
            <w:proofErr w:type="spellStart"/>
            <w:r w:rsidRPr="00E84250">
              <w:rPr>
                <w:lang w:val="es-ES"/>
              </w:rPr>
              <w:t>how-you-know-about-us</w:t>
            </w:r>
            <w:proofErr w:type="spellEnd"/>
            <w:r w:rsidRPr="00E84250">
              <w:rPr>
                <w:lang w:val="es-ES"/>
              </w:rPr>
              <w:t xml:space="preserve"> "Por búsqueda en la web" "Por un(a) amigo(a)" "Por revista" "Otro"] </w:t>
            </w:r>
            <w:r w:rsidRPr="00E84250">
              <w:rPr>
                <w:color w:val="4472C4" w:themeColor="accent5"/>
                <w:lang w:val="es-ES"/>
              </w:rPr>
              <w:t>&lt;/div&gt;</w:t>
            </w:r>
          </w:p>
        </w:tc>
      </w:tr>
      <w:tr w:rsidR="00E84250" w:rsidTr="00B8118B">
        <w:tc>
          <w:tcPr>
            <w:tcW w:w="558" w:type="dxa"/>
            <w:shd w:val="clear" w:color="auto" w:fill="E7E6E6" w:themeFill="background2"/>
          </w:tcPr>
          <w:p w:rsidR="00E84250" w:rsidRDefault="00E84250" w:rsidP="00092CB0">
            <w:pPr>
              <w:jc w:val="both"/>
              <w:rPr>
                <w:lang w:val="es-ES"/>
              </w:rPr>
            </w:pPr>
            <w:r>
              <w:rPr>
                <w:lang w:val="es-ES"/>
              </w:rPr>
              <w:t>43</w:t>
            </w:r>
          </w:p>
        </w:tc>
        <w:tc>
          <w:tcPr>
            <w:tcW w:w="9018" w:type="dxa"/>
          </w:tcPr>
          <w:p w:rsidR="00E84250" w:rsidRDefault="00E84250" w:rsidP="00092CB0">
            <w:pPr>
              <w:jc w:val="both"/>
              <w:rPr>
                <w:lang w:val="es-ES"/>
              </w:rPr>
            </w:pPr>
            <w:r w:rsidRPr="00B8118B">
              <w:rPr>
                <w:color w:val="4472C4" w:themeColor="accent5"/>
                <w:lang w:val="es-ES"/>
              </w:rPr>
              <w:t>&lt;/div&gt;</w:t>
            </w:r>
          </w:p>
        </w:tc>
      </w:tr>
      <w:tr w:rsidR="00E84250" w:rsidTr="00B8118B">
        <w:tc>
          <w:tcPr>
            <w:tcW w:w="558" w:type="dxa"/>
            <w:shd w:val="clear" w:color="auto" w:fill="E7E6E6" w:themeFill="background2"/>
          </w:tcPr>
          <w:p w:rsidR="00E84250" w:rsidRDefault="00E84250" w:rsidP="00092CB0">
            <w:pPr>
              <w:jc w:val="both"/>
              <w:rPr>
                <w:lang w:val="es-ES"/>
              </w:rPr>
            </w:pPr>
            <w:r>
              <w:rPr>
                <w:lang w:val="es-ES"/>
              </w:rPr>
              <w:t>44</w:t>
            </w:r>
          </w:p>
        </w:tc>
        <w:tc>
          <w:tcPr>
            <w:tcW w:w="9018" w:type="dxa"/>
          </w:tcPr>
          <w:p w:rsidR="00E84250" w:rsidRDefault="00E84250" w:rsidP="00092CB0">
            <w:pPr>
              <w:jc w:val="both"/>
              <w:rPr>
                <w:lang w:val="es-ES"/>
              </w:rPr>
            </w:pPr>
            <w:r w:rsidRPr="00B8118B">
              <w:rPr>
                <w:color w:val="4472C4" w:themeColor="accent5"/>
                <w:lang w:val="es-ES"/>
              </w:rPr>
              <w:t>&lt;div</w:t>
            </w:r>
            <w:r w:rsidRPr="00E84250">
              <w:rPr>
                <w:lang w:val="es-ES"/>
              </w:rPr>
              <w:t xml:space="preserve"> </w:t>
            </w:r>
            <w:proofErr w:type="spellStart"/>
            <w:r w:rsidRPr="00E84250">
              <w:rPr>
                <w:color w:val="FF0000"/>
                <w:lang w:val="es-ES"/>
              </w:rPr>
              <w:t>class</w:t>
            </w:r>
            <w:proofErr w:type="spellEnd"/>
            <w:r w:rsidRPr="00E84250">
              <w:rPr>
                <w:lang w:val="es-ES"/>
              </w:rPr>
              <w:t>=</w:t>
            </w:r>
            <w:r w:rsidRPr="00B8118B">
              <w:rPr>
                <w:color w:val="7030A0"/>
                <w:lang w:val="es-ES"/>
              </w:rPr>
              <w:t>"</w:t>
            </w:r>
            <w:proofErr w:type="spellStart"/>
            <w:r w:rsidRPr="00B8118B">
              <w:rPr>
                <w:color w:val="7030A0"/>
                <w:lang w:val="es-ES"/>
              </w:rPr>
              <w:t>form-row</w:t>
            </w:r>
            <w:proofErr w:type="spellEnd"/>
            <w:r w:rsidRPr="00B8118B">
              <w:rPr>
                <w:color w:val="7030A0"/>
                <w:lang w:val="es-ES"/>
              </w:rPr>
              <w:t>"</w:t>
            </w:r>
            <w:r w:rsidRPr="00B8118B">
              <w:rPr>
                <w:color w:val="4472C4" w:themeColor="accent5"/>
                <w:lang w:val="es-ES"/>
              </w:rPr>
              <w:t>&gt;</w:t>
            </w:r>
          </w:p>
        </w:tc>
      </w:tr>
      <w:tr w:rsidR="00E84250" w:rsidTr="00B8118B">
        <w:tc>
          <w:tcPr>
            <w:tcW w:w="558" w:type="dxa"/>
            <w:shd w:val="clear" w:color="auto" w:fill="E7E6E6" w:themeFill="background2"/>
          </w:tcPr>
          <w:p w:rsidR="00E84250" w:rsidRDefault="00E84250" w:rsidP="00092CB0">
            <w:pPr>
              <w:jc w:val="both"/>
              <w:rPr>
                <w:lang w:val="es-ES"/>
              </w:rPr>
            </w:pPr>
            <w:r>
              <w:rPr>
                <w:lang w:val="es-ES"/>
              </w:rPr>
              <w:t>45</w:t>
            </w:r>
          </w:p>
        </w:tc>
        <w:tc>
          <w:tcPr>
            <w:tcW w:w="9018" w:type="dxa"/>
          </w:tcPr>
          <w:p w:rsidR="00E84250" w:rsidRDefault="00E84250" w:rsidP="00092CB0">
            <w:pPr>
              <w:jc w:val="both"/>
              <w:rPr>
                <w:lang w:val="es-ES"/>
              </w:rPr>
            </w:pPr>
            <w:r w:rsidRPr="00B8118B">
              <w:rPr>
                <w:color w:val="4472C4" w:themeColor="accent5"/>
                <w:lang w:val="es-ES"/>
              </w:rPr>
              <w:t>&lt;div</w:t>
            </w:r>
            <w:r w:rsidRPr="00E84250">
              <w:rPr>
                <w:lang w:val="es-ES"/>
              </w:rPr>
              <w:t xml:space="preserve"> </w:t>
            </w:r>
            <w:proofErr w:type="spellStart"/>
            <w:r w:rsidRPr="00E84250">
              <w:rPr>
                <w:color w:val="FF0000"/>
                <w:lang w:val="es-ES"/>
              </w:rPr>
              <w:t>class</w:t>
            </w:r>
            <w:proofErr w:type="spellEnd"/>
            <w:r w:rsidRPr="00E84250">
              <w:rPr>
                <w:lang w:val="es-ES"/>
              </w:rPr>
              <w:t>=</w:t>
            </w:r>
            <w:r w:rsidRPr="00B8118B">
              <w:rPr>
                <w:color w:val="7030A0"/>
                <w:lang w:val="es-ES"/>
              </w:rPr>
              <w:t>"</w:t>
            </w:r>
            <w:proofErr w:type="spellStart"/>
            <w:r w:rsidRPr="00B8118B">
              <w:rPr>
                <w:color w:val="7030A0"/>
                <w:lang w:val="es-ES"/>
              </w:rPr>
              <w:t>column</w:t>
            </w:r>
            <w:proofErr w:type="spellEnd"/>
            <w:r w:rsidRPr="00B8118B">
              <w:rPr>
                <w:color w:val="7030A0"/>
                <w:lang w:val="es-ES"/>
              </w:rPr>
              <w:t>-full"</w:t>
            </w:r>
            <w:r w:rsidRPr="00E84250">
              <w:rPr>
                <w:lang w:val="es-ES"/>
              </w:rPr>
              <w:t xml:space="preserve">&gt;¿Desea recibir información periódicamente? (*) [radio </w:t>
            </w:r>
            <w:proofErr w:type="spellStart"/>
            <w:r w:rsidRPr="00E84250">
              <w:rPr>
                <w:lang w:val="es-ES"/>
              </w:rPr>
              <w:t>periodical-information</w:t>
            </w:r>
            <w:proofErr w:type="spellEnd"/>
            <w:r w:rsidRPr="00E84250">
              <w:rPr>
                <w:lang w:val="es-ES"/>
              </w:rPr>
              <w:t xml:space="preserve"> default:2 "Sí" "No"]</w:t>
            </w:r>
            <w:r w:rsidRPr="00B8118B">
              <w:rPr>
                <w:color w:val="4472C4" w:themeColor="accent5"/>
                <w:lang w:val="es-ES"/>
              </w:rPr>
              <w:t>&lt;/div&gt;</w:t>
            </w:r>
          </w:p>
        </w:tc>
      </w:tr>
      <w:tr w:rsidR="00E84250" w:rsidTr="00B8118B">
        <w:tc>
          <w:tcPr>
            <w:tcW w:w="558" w:type="dxa"/>
            <w:shd w:val="clear" w:color="auto" w:fill="E7E6E6" w:themeFill="background2"/>
          </w:tcPr>
          <w:p w:rsidR="00E84250" w:rsidRDefault="00E84250" w:rsidP="00092CB0">
            <w:pPr>
              <w:jc w:val="both"/>
              <w:rPr>
                <w:lang w:val="es-ES"/>
              </w:rPr>
            </w:pPr>
            <w:r>
              <w:rPr>
                <w:lang w:val="es-ES"/>
              </w:rPr>
              <w:t>46</w:t>
            </w:r>
          </w:p>
        </w:tc>
        <w:tc>
          <w:tcPr>
            <w:tcW w:w="9018" w:type="dxa"/>
          </w:tcPr>
          <w:p w:rsidR="00E84250" w:rsidRDefault="00E84250" w:rsidP="00092CB0">
            <w:pPr>
              <w:jc w:val="both"/>
              <w:rPr>
                <w:lang w:val="es-ES"/>
              </w:rPr>
            </w:pPr>
            <w:r w:rsidRPr="00E84250">
              <w:rPr>
                <w:color w:val="4472C4" w:themeColor="accent5"/>
                <w:lang w:val="es-ES"/>
              </w:rPr>
              <w:t>&lt;/div&gt;</w:t>
            </w:r>
          </w:p>
        </w:tc>
      </w:tr>
      <w:tr w:rsidR="00E84250" w:rsidTr="008378AC">
        <w:tc>
          <w:tcPr>
            <w:tcW w:w="9576" w:type="dxa"/>
            <w:gridSpan w:val="2"/>
          </w:tcPr>
          <w:p w:rsidR="00E84250" w:rsidRPr="00E84250" w:rsidRDefault="00E84250" w:rsidP="00092CB0">
            <w:pPr>
              <w:jc w:val="both"/>
              <w:rPr>
                <w:lang w:val="es-ES"/>
              </w:rPr>
            </w:pPr>
            <w:r>
              <w:rPr>
                <w:noProof/>
                <w:lang w:eastAsia="es-BO"/>
              </w:rPr>
              <w:drawing>
                <wp:inline distT="0" distB="0" distL="0" distR="0">
                  <wp:extent cx="5943600" cy="4889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ContactForm7 - Copy.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88950"/>
                          </a:xfrm>
                          <a:prstGeom prst="rect">
                            <a:avLst/>
                          </a:prstGeom>
                        </pic:spPr>
                      </pic:pic>
                    </a:graphicData>
                  </a:graphic>
                </wp:inline>
              </w:drawing>
            </w:r>
          </w:p>
        </w:tc>
      </w:tr>
    </w:tbl>
    <w:p w:rsidR="00E84250" w:rsidRDefault="00E84250" w:rsidP="00E84250">
      <w:pPr>
        <w:pStyle w:val="Epgrafe"/>
        <w:jc w:val="center"/>
      </w:pPr>
      <w:r>
        <w:t>Cuadro 3</w:t>
      </w:r>
      <w:r w:rsidRPr="000E3305">
        <w:t xml:space="preserve">: Ejemplo del uso de Etiquetas </w:t>
      </w:r>
      <w:r>
        <w:t xml:space="preserve">de campos con selección  </w:t>
      </w:r>
      <w:r w:rsidRPr="000E3305">
        <w:t xml:space="preserve"> de contactForm7</w:t>
      </w:r>
    </w:p>
    <w:p w:rsidR="00FB6624" w:rsidRPr="00B8118B" w:rsidRDefault="00B8118B" w:rsidP="00092CB0">
      <w:pPr>
        <w:jc w:val="both"/>
        <w:rPr>
          <w:lang w:val="es-ES"/>
        </w:rPr>
      </w:pPr>
      <w:r>
        <w:t xml:space="preserve">Vale dejar claro que cuando usamos el formato de doble columnas usamos </w:t>
      </w:r>
      <w:r w:rsidRPr="00B8118B">
        <w:rPr>
          <w:color w:val="4472C4" w:themeColor="accent5"/>
          <w:lang w:val="es-ES"/>
        </w:rPr>
        <w:t>&lt;div</w:t>
      </w:r>
      <w:r w:rsidRPr="00E84250">
        <w:rPr>
          <w:lang w:val="es-ES"/>
        </w:rPr>
        <w:t xml:space="preserve"> </w:t>
      </w:r>
      <w:proofErr w:type="spellStart"/>
      <w:r w:rsidRPr="00E84250">
        <w:rPr>
          <w:color w:val="FF0000"/>
          <w:lang w:val="es-ES"/>
        </w:rPr>
        <w:t>class</w:t>
      </w:r>
      <w:proofErr w:type="spellEnd"/>
      <w:r w:rsidRPr="00E84250">
        <w:rPr>
          <w:lang w:val="es-ES"/>
        </w:rPr>
        <w:t>=</w:t>
      </w:r>
      <w:r w:rsidRPr="00B8118B">
        <w:rPr>
          <w:color w:val="7030A0"/>
          <w:lang w:val="es-ES"/>
        </w:rPr>
        <w:t>"</w:t>
      </w:r>
      <w:proofErr w:type="spellStart"/>
      <w:r w:rsidRPr="00B8118B">
        <w:rPr>
          <w:color w:val="7030A0"/>
          <w:lang w:val="es-ES"/>
        </w:rPr>
        <w:t>form-row</w:t>
      </w:r>
      <w:proofErr w:type="spellEnd"/>
      <w:r w:rsidRPr="00B8118B">
        <w:rPr>
          <w:color w:val="7030A0"/>
          <w:lang w:val="es-ES"/>
        </w:rPr>
        <w:t>"</w:t>
      </w:r>
      <w:r>
        <w:rPr>
          <w:color w:val="4472C4" w:themeColor="accent5"/>
          <w:lang w:val="es-ES"/>
        </w:rPr>
        <w:t xml:space="preserve">&gt; </w:t>
      </w:r>
      <w:r>
        <w:rPr>
          <w:lang w:val="es-ES"/>
        </w:rPr>
        <w:t xml:space="preserve">y para terminar cerramos con </w:t>
      </w:r>
      <w:r w:rsidRPr="00B8118B">
        <w:rPr>
          <w:color w:val="4472C4" w:themeColor="accent5"/>
          <w:lang w:val="es-ES"/>
        </w:rPr>
        <w:t>&lt;/div&gt;</w:t>
      </w:r>
      <w:r>
        <w:rPr>
          <w:color w:val="4472C4" w:themeColor="accent5"/>
          <w:lang w:val="es-ES"/>
        </w:rPr>
        <w:t xml:space="preserve"> </w:t>
      </w:r>
      <w:r>
        <w:rPr>
          <w:lang w:val="es-ES"/>
        </w:rPr>
        <w:t xml:space="preserve">pero por cada elemento que este dentro debemos especificar si estará en una sola columna usando </w:t>
      </w:r>
      <w:r w:rsidRPr="00B8118B">
        <w:rPr>
          <w:color w:val="4472C4" w:themeColor="accent5"/>
          <w:lang w:val="es-ES"/>
        </w:rPr>
        <w:t>&lt;div</w:t>
      </w:r>
      <w:r w:rsidRPr="00E84250">
        <w:rPr>
          <w:lang w:val="es-ES"/>
        </w:rPr>
        <w:t xml:space="preserve"> </w:t>
      </w:r>
      <w:proofErr w:type="spellStart"/>
      <w:r w:rsidRPr="00E84250">
        <w:rPr>
          <w:color w:val="FF0000"/>
          <w:lang w:val="es-ES"/>
        </w:rPr>
        <w:t>class</w:t>
      </w:r>
      <w:proofErr w:type="spellEnd"/>
      <w:r w:rsidRPr="00E84250">
        <w:rPr>
          <w:lang w:val="es-ES"/>
        </w:rPr>
        <w:t>=</w:t>
      </w:r>
      <w:r w:rsidRPr="00B8118B">
        <w:rPr>
          <w:color w:val="7030A0"/>
          <w:lang w:val="es-ES"/>
        </w:rPr>
        <w:t>"</w:t>
      </w:r>
      <w:proofErr w:type="spellStart"/>
      <w:r w:rsidRPr="00B8118B">
        <w:rPr>
          <w:color w:val="7030A0"/>
          <w:lang w:val="es-ES"/>
        </w:rPr>
        <w:t>column</w:t>
      </w:r>
      <w:proofErr w:type="spellEnd"/>
      <w:r w:rsidRPr="00B8118B">
        <w:rPr>
          <w:color w:val="7030A0"/>
          <w:lang w:val="es-ES"/>
        </w:rPr>
        <w:t>-full"</w:t>
      </w:r>
      <w:r>
        <w:rPr>
          <w:lang w:val="es-ES"/>
        </w:rPr>
        <w:t xml:space="preserve">&gt; y cerrando </w:t>
      </w:r>
      <w:r w:rsidRPr="00B8118B">
        <w:rPr>
          <w:color w:val="4472C4" w:themeColor="accent5"/>
          <w:lang w:val="es-ES"/>
        </w:rPr>
        <w:t>&lt;/div&gt;</w:t>
      </w:r>
      <w:r>
        <w:rPr>
          <w:color w:val="4472C4" w:themeColor="accent5"/>
          <w:lang w:val="es-ES"/>
        </w:rPr>
        <w:t xml:space="preserve"> </w:t>
      </w:r>
      <w:r>
        <w:rPr>
          <w:lang w:val="es-ES"/>
        </w:rPr>
        <w:t xml:space="preserve">y en el caso que usemos dos columnas especificar con </w:t>
      </w:r>
      <w:r w:rsidRPr="00B8118B">
        <w:rPr>
          <w:color w:val="4472C4" w:themeColor="accent5"/>
          <w:lang w:val="es-ES"/>
        </w:rPr>
        <w:t>&lt;div</w:t>
      </w:r>
      <w:r w:rsidRPr="00B8118B">
        <w:rPr>
          <w:lang w:val="es-ES"/>
        </w:rPr>
        <w:t xml:space="preserve"> </w:t>
      </w:r>
      <w:proofErr w:type="spellStart"/>
      <w:r w:rsidRPr="00B8118B">
        <w:rPr>
          <w:color w:val="FF0000"/>
          <w:lang w:val="es-ES"/>
        </w:rPr>
        <w:t>class</w:t>
      </w:r>
      <w:proofErr w:type="spellEnd"/>
      <w:r w:rsidRPr="00B8118B">
        <w:rPr>
          <w:lang w:val="es-ES"/>
        </w:rPr>
        <w:t>=</w:t>
      </w:r>
      <w:r w:rsidRPr="00B8118B">
        <w:rPr>
          <w:color w:val="7030A0"/>
          <w:lang w:val="es-ES"/>
        </w:rPr>
        <w:t>"</w:t>
      </w:r>
      <w:proofErr w:type="spellStart"/>
      <w:r w:rsidRPr="00B8118B">
        <w:rPr>
          <w:color w:val="7030A0"/>
          <w:lang w:val="es-ES"/>
        </w:rPr>
        <w:t>column-half</w:t>
      </w:r>
      <w:proofErr w:type="spellEnd"/>
      <w:r w:rsidRPr="00B8118B">
        <w:rPr>
          <w:color w:val="7030A0"/>
          <w:lang w:val="es-ES"/>
        </w:rPr>
        <w:t>"</w:t>
      </w:r>
      <w:r w:rsidRPr="00B8118B">
        <w:rPr>
          <w:lang w:val="es-ES"/>
        </w:rPr>
        <w:t>&gt;</w:t>
      </w:r>
      <w:r>
        <w:rPr>
          <w:lang w:val="es-ES"/>
        </w:rPr>
        <w:t xml:space="preserve"> y cerrar con </w:t>
      </w:r>
      <w:r w:rsidRPr="00B8118B">
        <w:rPr>
          <w:color w:val="4472C4" w:themeColor="accent5"/>
          <w:lang w:val="es-ES"/>
        </w:rPr>
        <w:t>&lt;/div&gt;</w:t>
      </w:r>
    </w:p>
    <w:p w:rsidR="00B8118B" w:rsidRPr="00E94BC4" w:rsidRDefault="00B8118B" w:rsidP="00B8118B">
      <w:pPr>
        <w:pStyle w:val="Ttulo4"/>
      </w:pPr>
      <w:r>
        <w:t>Sección Correo electrónico de un formulario  ContactForm7</w:t>
      </w:r>
    </w:p>
    <w:p w:rsidR="006C483F" w:rsidRDefault="0017208C" w:rsidP="0013375F">
      <w:r>
        <w:t>En la sección de correo electrónico se organizan los datos adquiridos en el formulario y se envían como correo electrónico a las personas a cargo, en esta sección se utilizan las etiquetas creadas anteriormente y se las escribe como parte del texto, estas etiquetas ya tienen la información deseada y enviaran los datos en vez de enviarse como nombres.</w:t>
      </w:r>
    </w:p>
    <w:p w:rsidR="006C483F" w:rsidRDefault="006C483F" w:rsidP="0013375F"/>
    <w:p w:rsidR="0017208C" w:rsidRDefault="0017208C" w:rsidP="0013375F"/>
    <w:p w:rsidR="0017208C" w:rsidRDefault="0017208C" w:rsidP="0013375F">
      <w:r>
        <w:rPr>
          <w:noProof/>
          <w:lang w:eastAsia="es-BO"/>
        </w:rPr>
        <w:drawing>
          <wp:inline distT="0" distB="0" distL="0" distR="0">
            <wp:extent cx="5943600" cy="70808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ContactForm7 - Copy.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7080885"/>
                    </a:xfrm>
                    <a:prstGeom prst="rect">
                      <a:avLst/>
                    </a:prstGeom>
                  </pic:spPr>
                </pic:pic>
              </a:graphicData>
            </a:graphic>
          </wp:inline>
        </w:drawing>
      </w:r>
    </w:p>
    <w:p w:rsidR="000B0A04" w:rsidRDefault="00571195" w:rsidP="000B0A04">
      <w:pPr>
        <w:pStyle w:val="Epgrafe"/>
        <w:jc w:val="center"/>
      </w:pPr>
      <w:r>
        <w:t>Imagen 58</w:t>
      </w:r>
      <w:r w:rsidR="000B0A04" w:rsidRPr="000E3305">
        <w:t>:</w:t>
      </w:r>
      <w:r w:rsidR="000B0A04">
        <w:t xml:space="preserve"> Sección</w:t>
      </w:r>
      <w:r>
        <w:t xml:space="preserve"> Correo electrónico </w:t>
      </w:r>
      <w:r w:rsidRPr="000E3305">
        <w:t xml:space="preserve"> de contactForm7</w:t>
      </w:r>
    </w:p>
    <w:p w:rsidR="000B0A04" w:rsidRDefault="000B0A04" w:rsidP="000B0A04"/>
    <w:p w:rsidR="000B0A04" w:rsidRDefault="000B0A04" w:rsidP="000B0A04">
      <w:r>
        <w:t>En la sección de correo electrónico se utilizan las etiquetas como texto e información, estas etiquetas ya llevan información dentro y al momento de enviar el correo enviaran los datos recopilados.</w:t>
      </w:r>
    </w:p>
    <w:p w:rsidR="000B0A04" w:rsidRDefault="000B0A04" w:rsidP="009812CF">
      <w:pPr>
        <w:jc w:val="both"/>
      </w:pPr>
      <w:r>
        <w:t>Para: es el correo destinatario</w:t>
      </w:r>
    </w:p>
    <w:p w:rsidR="000B0A04" w:rsidRDefault="000B0A04" w:rsidP="009812CF">
      <w:pPr>
        <w:jc w:val="both"/>
      </w:pPr>
      <w:r>
        <w:t>De: está usando los datos de la persona visitante, la etiqueta [</w:t>
      </w:r>
      <w:proofErr w:type="spellStart"/>
      <w:r>
        <w:t>your-name</w:t>
      </w:r>
      <w:proofErr w:type="spellEnd"/>
      <w:r>
        <w:t>] guarda el nombre de la persona y la etiqueta &lt; [</w:t>
      </w:r>
      <w:proofErr w:type="spellStart"/>
      <w:r>
        <w:t>your</w:t>
      </w:r>
      <w:proofErr w:type="spellEnd"/>
      <w:r>
        <w:t>-mail]&gt; guarda su correo electrónico.</w:t>
      </w:r>
    </w:p>
    <w:p w:rsidR="000B0A04" w:rsidRDefault="000B0A04" w:rsidP="009812CF">
      <w:pPr>
        <w:jc w:val="both"/>
      </w:pPr>
      <w:r>
        <w:t>Asunto: la razón porque él o la visitante está enviando la carta esta guardada en la etiqueta [</w:t>
      </w:r>
      <w:proofErr w:type="spellStart"/>
      <w:r>
        <w:t>your-subject</w:t>
      </w:r>
      <w:proofErr w:type="spellEnd"/>
      <w:r>
        <w:t>]</w:t>
      </w:r>
    </w:p>
    <w:p w:rsidR="000B0A04" w:rsidRDefault="009812CF" w:rsidP="009812CF">
      <w:pPr>
        <w:jc w:val="both"/>
      </w:pPr>
      <w:r>
        <w:t xml:space="preserve">Cabeceras  adicionales: otros destinatarios que recibirán el correo electrónico,  se </w:t>
      </w:r>
      <w:proofErr w:type="spellStart"/>
      <w:r>
        <w:t>esta</w:t>
      </w:r>
      <w:proofErr w:type="spellEnd"/>
      <w:r>
        <w:t xml:space="preserve"> reutilizando [</w:t>
      </w:r>
      <w:proofErr w:type="spellStart"/>
      <w:r>
        <w:t>your</w:t>
      </w:r>
      <w:proofErr w:type="spellEnd"/>
      <w:r>
        <w:t>-mail] significa que le llegará el correo electrónico a la persona visitante.</w:t>
      </w:r>
    </w:p>
    <w:p w:rsidR="009812CF" w:rsidRDefault="009812CF" w:rsidP="000B0A04">
      <w:r>
        <w:t>Cuerpo del mensaje: Aquí viene toda la información recopilada en el llenado del formulario por parte de la persona visitante.</w:t>
      </w:r>
    </w:p>
    <w:p w:rsidR="009812CF" w:rsidRDefault="009812CF" w:rsidP="000B0A04">
      <w:r>
        <w:t>Archivos adjuntos: Si la visitante subió algún archivo se verá en este campo.</w:t>
      </w:r>
    </w:p>
    <w:p w:rsidR="009812CF" w:rsidRDefault="009812CF" w:rsidP="000B0A04">
      <w:r>
        <w:t>Correo electrónico (2): Para hacer otro correo electrónico a partir de los datos del mismo formulario.</w:t>
      </w:r>
    </w:p>
    <w:p w:rsidR="009812CF" w:rsidRPr="00E94BC4" w:rsidRDefault="009812CF" w:rsidP="009812CF">
      <w:pPr>
        <w:pStyle w:val="Ttulo4"/>
      </w:pPr>
      <w:r>
        <w:t>Sección Mensajes  de un formulario  ContactForm7</w:t>
      </w:r>
    </w:p>
    <w:p w:rsidR="009812CF" w:rsidRDefault="009812CF" w:rsidP="000B0A04">
      <w:r>
        <w:t xml:space="preserve">En esta sección se muestran los mensajes de error para cada caso que él o la visitante se equivoque al ingresar información o deje casillas en blanco. </w:t>
      </w:r>
    </w:p>
    <w:p w:rsidR="004177DA" w:rsidRDefault="004177DA" w:rsidP="004177DA">
      <w:pPr>
        <w:jc w:val="center"/>
      </w:pPr>
      <w:r>
        <w:rPr>
          <w:noProof/>
          <w:lang w:eastAsia="es-BO"/>
        </w:rPr>
        <w:drawing>
          <wp:inline distT="0" distB="0" distL="0" distR="0">
            <wp:extent cx="5019675" cy="3534689"/>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ContactForm7.png"/>
                    <pic:cNvPicPr/>
                  </pic:nvPicPr>
                  <pic:blipFill>
                    <a:blip r:embed="rId129">
                      <a:extLst>
                        <a:ext uri="{28A0092B-C50C-407E-A947-70E740481C1C}">
                          <a14:useLocalDpi xmlns:a14="http://schemas.microsoft.com/office/drawing/2010/main" val="0"/>
                        </a:ext>
                      </a:extLst>
                    </a:blip>
                    <a:stretch>
                      <a:fillRect/>
                    </a:stretch>
                  </pic:blipFill>
                  <pic:spPr>
                    <a:xfrm>
                      <a:off x="0" y="0"/>
                      <a:ext cx="5027401" cy="3540129"/>
                    </a:xfrm>
                    <a:prstGeom prst="rect">
                      <a:avLst/>
                    </a:prstGeom>
                  </pic:spPr>
                </pic:pic>
              </a:graphicData>
            </a:graphic>
          </wp:inline>
        </w:drawing>
      </w:r>
    </w:p>
    <w:p w:rsidR="004177DA" w:rsidRDefault="004177DA" w:rsidP="004177DA">
      <w:pPr>
        <w:pStyle w:val="Epgrafe"/>
        <w:jc w:val="center"/>
      </w:pPr>
      <w:r>
        <w:t>Imagen 59</w:t>
      </w:r>
      <w:r w:rsidRPr="000E3305">
        <w:t>:</w:t>
      </w:r>
      <w:r>
        <w:t xml:space="preserve"> Sección </w:t>
      </w:r>
      <w:r w:rsidR="00E04B72">
        <w:t>Mensajes</w:t>
      </w:r>
      <w:r>
        <w:t xml:space="preserve">  de contactForm7</w:t>
      </w:r>
    </w:p>
    <w:p w:rsidR="004177DA" w:rsidRDefault="004177DA" w:rsidP="004177DA">
      <w:pPr>
        <w:pStyle w:val="Ttulo4"/>
      </w:pPr>
      <w:r>
        <w:t>Sección de Ajustes adicionales de un  formulario de contacto ContactForm7</w:t>
      </w:r>
    </w:p>
    <w:p w:rsidR="004177DA" w:rsidRPr="004177DA" w:rsidRDefault="004177DA" w:rsidP="004177DA">
      <w:r>
        <w:t>En esta parte entra código adicional que la persona editora puede incluir para que le formulario reaccione a distintos casos que se presenten en él envió de correo electrónico o el llenado del formulario.</w:t>
      </w:r>
    </w:p>
    <w:p w:rsidR="00E94BC4" w:rsidRDefault="00E94BC4" w:rsidP="00E94BC4">
      <w:pPr>
        <w:pStyle w:val="Ttulo4"/>
      </w:pPr>
      <w:r>
        <w:t xml:space="preserve">Incluir formulario de contacto </w:t>
      </w:r>
      <w:r w:rsidR="00EF4E0D">
        <w:t xml:space="preserve">ContactForm7 </w:t>
      </w:r>
      <w:r>
        <w:t>en una página</w:t>
      </w:r>
    </w:p>
    <w:p w:rsidR="00E04B72" w:rsidRDefault="00730F47" w:rsidP="00E04B72">
      <w:r>
        <w:t xml:space="preserve">Para incluir un formulario de contacto necesitamos su Código, en nuestro ejemplo el código es [contact-form-7 id="518" </w:t>
      </w:r>
      <w:proofErr w:type="spellStart"/>
      <w:r>
        <w:t>html_class</w:t>
      </w:r>
      <w:proofErr w:type="spellEnd"/>
      <w:r>
        <w:t>="</w:t>
      </w:r>
      <w:proofErr w:type="spellStart"/>
      <w:r>
        <w:t>contact-form-sp</w:t>
      </w:r>
      <w:proofErr w:type="spellEnd"/>
      <w:r>
        <w:t xml:space="preserve">"] ahora éste código se lo ubica en la parte del texto de la entrada o página deseada. </w:t>
      </w:r>
    </w:p>
    <w:p w:rsidR="00730F47" w:rsidRDefault="00730F47" w:rsidP="00730F47">
      <w:pPr>
        <w:jc w:val="center"/>
      </w:pPr>
      <w:r>
        <w:rPr>
          <w:noProof/>
          <w:lang w:eastAsia="es-BO"/>
        </w:rPr>
        <w:drawing>
          <wp:inline distT="0" distB="0" distL="0" distR="0">
            <wp:extent cx="4591050" cy="21964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ContactForm7.png"/>
                    <pic:cNvPicPr/>
                  </pic:nvPicPr>
                  <pic:blipFill>
                    <a:blip r:embed="rId130">
                      <a:extLst>
                        <a:ext uri="{28A0092B-C50C-407E-A947-70E740481C1C}">
                          <a14:useLocalDpi xmlns:a14="http://schemas.microsoft.com/office/drawing/2010/main" val="0"/>
                        </a:ext>
                      </a:extLst>
                    </a:blip>
                    <a:stretch>
                      <a:fillRect/>
                    </a:stretch>
                  </pic:blipFill>
                  <pic:spPr>
                    <a:xfrm>
                      <a:off x="0" y="0"/>
                      <a:ext cx="4592565" cy="2197169"/>
                    </a:xfrm>
                    <a:prstGeom prst="rect">
                      <a:avLst/>
                    </a:prstGeom>
                  </pic:spPr>
                </pic:pic>
              </a:graphicData>
            </a:graphic>
          </wp:inline>
        </w:drawing>
      </w:r>
    </w:p>
    <w:p w:rsidR="00730F47" w:rsidRDefault="00730F47" w:rsidP="00730F47">
      <w:pPr>
        <w:pStyle w:val="Epgrafe"/>
        <w:jc w:val="center"/>
      </w:pPr>
      <w:r>
        <w:t>Imagen 59</w:t>
      </w:r>
      <w:r w:rsidRPr="000E3305">
        <w:t>:</w:t>
      </w:r>
      <w:r>
        <w:t xml:space="preserve"> Sección Mensajes  de contactForm7</w:t>
      </w:r>
    </w:p>
    <w:p w:rsidR="00730F47" w:rsidRDefault="00730F47" w:rsidP="00E04B72">
      <w:r>
        <w:t>Y el formulario quedaría así en la página.</w:t>
      </w:r>
    </w:p>
    <w:p w:rsidR="00730F47" w:rsidRDefault="00730F47" w:rsidP="00730F47">
      <w:pPr>
        <w:jc w:val="center"/>
      </w:pPr>
      <w:r>
        <w:rPr>
          <w:noProof/>
          <w:lang w:eastAsia="es-BO"/>
        </w:rPr>
        <w:drawing>
          <wp:inline distT="0" distB="0" distL="0" distR="0">
            <wp:extent cx="4905375" cy="274617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ContactForm7.png"/>
                    <pic:cNvPicPr/>
                  </pic:nvPicPr>
                  <pic:blipFill>
                    <a:blip r:embed="rId131">
                      <a:extLst>
                        <a:ext uri="{28A0092B-C50C-407E-A947-70E740481C1C}">
                          <a14:useLocalDpi xmlns:a14="http://schemas.microsoft.com/office/drawing/2010/main" val="0"/>
                        </a:ext>
                      </a:extLst>
                    </a:blip>
                    <a:stretch>
                      <a:fillRect/>
                    </a:stretch>
                  </pic:blipFill>
                  <pic:spPr>
                    <a:xfrm>
                      <a:off x="0" y="0"/>
                      <a:ext cx="4910060" cy="2748794"/>
                    </a:xfrm>
                    <a:prstGeom prst="rect">
                      <a:avLst/>
                    </a:prstGeom>
                  </pic:spPr>
                </pic:pic>
              </a:graphicData>
            </a:graphic>
          </wp:inline>
        </w:drawing>
      </w:r>
    </w:p>
    <w:p w:rsidR="00730F47" w:rsidRDefault="00730F47" w:rsidP="00730F47">
      <w:pPr>
        <w:pStyle w:val="Epgrafe"/>
        <w:jc w:val="center"/>
      </w:pPr>
      <w:r>
        <w:t>Imagen 60</w:t>
      </w:r>
      <w:r w:rsidRPr="000E3305">
        <w:t>:</w:t>
      </w:r>
      <w:r>
        <w:t xml:space="preserve"> </w:t>
      </w:r>
      <w:r w:rsidR="00E1368D">
        <w:t>Vista de un formulario de contacto con c</w:t>
      </w:r>
      <w:r>
        <w:t>ontactForm7</w:t>
      </w:r>
    </w:p>
    <w:p w:rsidR="00730F47" w:rsidRPr="00E04B72" w:rsidRDefault="00730F47" w:rsidP="00730F47">
      <w:pPr>
        <w:jc w:val="center"/>
      </w:pPr>
    </w:p>
    <w:p w:rsidR="00E94BC4" w:rsidRDefault="00E94BC4" w:rsidP="00E94BC4">
      <w:pPr>
        <w:pStyle w:val="Ttulo4"/>
      </w:pPr>
      <w:r>
        <w:t>Eliminación</w:t>
      </w:r>
      <w:r w:rsidRPr="0068210F">
        <w:t xml:space="preserve"> </w:t>
      </w:r>
      <w:r>
        <w:t xml:space="preserve">de </w:t>
      </w:r>
      <w:r w:rsidR="00EF4E0D">
        <w:t xml:space="preserve">Formulario de Contacto con ContactForm7 </w:t>
      </w:r>
      <w:r>
        <w:t xml:space="preserve"> </w:t>
      </w:r>
    </w:p>
    <w:p w:rsidR="00E94BC4" w:rsidRDefault="00942CD9" w:rsidP="0025395D">
      <w:r>
        <w:t>Para eliminar un formulario de contacto, seleccionamos el formulario de contacto y en acciones de lote seleccionamos eliminar y damos clic en aplicar.</w:t>
      </w:r>
    </w:p>
    <w:p w:rsidR="00942CD9" w:rsidRDefault="00942CD9" w:rsidP="0025395D">
      <w:r>
        <w:rPr>
          <w:noProof/>
          <w:lang w:eastAsia="es-BO"/>
        </w:rPr>
        <w:drawing>
          <wp:inline distT="0" distB="0" distL="0" distR="0">
            <wp:extent cx="5943600" cy="13919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ContactForm7.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rsidR="00942CD9" w:rsidRDefault="00942CD9" w:rsidP="00942CD9">
      <w:pPr>
        <w:pStyle w:val="Epgrafe"/>
        <w:jc w:val="center"/>
      </w:pPr>
      <w:r>
        <w:t>Imagen 61</w:t>
      </w:r>
      <w:r w:rsidR="00B44DB4" w:rsidRPr="000E3305">
        <w:t>:</w:t>
      </w:r>
      <w:r w:rsidR="00B44DB4">
        <w:t xml:space="preserve"> Eliminación</w:t>
      </w:r>
      <w:r>
        <w:t xml:space="preserve"> de un formulario de contactos</w:t>
      </w:r>
    </w:p>
    <w:p w:rsidR="0025395D" w:rsidRDefault="003B7A20" w:rsidP="0025395D">
      <w:pPr>
        <w:pStyle w:val="Ttulo21"/>
        <w:rPr>
          <w:lang w:val="es-BO"/>
        </w:rPr>
      </w:pPr>
      <w:bookmarkStart w:id="46" w:name="_Toc454461296"/>
      <w:bookmarkStart w:id="47" w:name="_Ref454463564"/>
      <w:bookmarkStart w:id="48" w:name="_Ref454463585"/>
      <w:r w:rsidRPr="001037D5">
        <w:rPr>
          <w:lang w:val="es-BO"/>
        </w:rPr>
        <w:t>Crear</w:t>
      </w:r>
      <w:r>
        <w:rPr>
          <w:lang w:val="es-BO"/>
        </w:rPr>
        <w:t xml:space="preserve">, </w:t>
      </w:r>
      <w:r w:rsidRPr="001037D5">
        <w:rPr>
          <w:lang w:val="es-BO"/>
        </w:rPr>
        <w:t xml:space="preserve">editar </w:t>
      </w:r>
      <w:r>
        <w:rPr>
          <w:lang w:val="es-BO"/>
        </w:rPr>
        <w:t xml:space="preserve">o eliminar una tabla con </w:t>
      </w:r>
      <w:proofErr w:type="spellStart"/>
      <w:r>
        <w:rPr>
          <w:lang w:val="es-BO"/>
        </w:rPr>
        <w:t>TablePress</w:t>
      </w:r>
      <w:bookmarkEnd w:id="46"/>
      <w:bookmarkEnd w:id="47"/>
      <w:bookmarkEnd w:id="48"/>
      <w:proofErr w:type="spellEnd"/>
    </w:p>
    <w:p w:rsidR="008378AC" w:rsidRPr="008378AC" w:rsidRDefault="008378AC" w:rsidP="008378AC">
      <w:pPr>
        <w:rPr>
          <w:lang w:eastAsia="ja-JP"/>
        </w:rPr>
      </w:pPr>
      <w:r>
        <w:rPr>
          <w:lang w:eastAsia="ja-JP"/>
        </w:rPr>
        <w:t xml:space="preserve">Las tablas con </w:t>
      </w:r>
      <w:proofErr w:type="spellStart"/>
      <w:r>
        <w:rPr>
          <w:lang w:eastAsia="ja-JP"/>
        </w:rPr>
        <w:t>TablePress</w:t>
      </w:r>
      <w:proofErr w:type="spellEnd"/>
      <w:r>
        <w:rPr>
          <w:lang w:eastAsia="ja-JP"/>
        </w:rPr>
        <w:t xml:space="preserve"> son tablas similares a las tablas de Excel, están formadas por casillas en filas y columnas  cada casilla puede tener información, en </w:t>
      </w:r>
      <w:proofErr w:type="spellStart"/>
      <w:r>
        <w:rPr>
          <w:lang w:eastAsia="ja-JP"/>
        </w:rPr>
        <w:t>WordPress</w:t>
      </w:r>
      <w:proofErr w:type="spellEnd"/>
      <w:r>
        <w:rPr>
          <w:lang w:eastAsia="ja-JP"/>
        </w:rPr>
        <w:t xml:space="preserve"> usaremos tablas </w:t>
      </w:r>
      <w:proofErr w:type="spellStart"/>
      <w:r>
        <w:rPr>
          <w:lang w:eastAsia="ja-JP"/>
        </w:rPr>
        <w:t>TablePress</w:t>
      </w:r>
      <w:proofErr w:type="spellEnd"/>
      <w:r>
        <w:rPr>
          <w:lang w:eastAsia="ja-JP"/>
        </w:rPr>
        <w:t xml:space="preserve"> para guardar el índice de las revistas E&amp;D. A continuación presentamos un ejemplo de creación de una tabla </w:t>
      </w:r>
      <w:proofErr w:type="spellStart"/>
      <w:r>
        <w:rPr>
          <w:lang w:eastAsia="ja-JP"/>
        </w:rPr>
        <w:t>TablePress</w:t>
      </w:r>
      <w:proofErr w:type="spellEnd"/>
      <w:r>
        <w:rPr>
          <w:lang w:eastAsia="ja-JP"/>
        </w:rPr>
        <w:t>.</w:t>
      </w:r>
    </w:p>
    <w:p w:rsidR="00841732" w:rsidRDefault="00841732" w:rsidP="00841732">
      <w:pPr>
        <w:pStyle w:val="Ttulo4"/>
      </w:pPr>
      <w:r>
        <w:t xml:space="preserve">Creación de una tabla con </w:t>
      </w:r>
      <w:proofErr w:type="spellStart"/>
      <w:r>
        <w:t>TablePress</w:t>
      </w:r>
      <w:proofErr w:type="spellEnd"/>
      <w:r>
        <w:t xml:space="preserve"> </w:t>
      </w:r>
    </w:p>
    <w:p w:rsidR="00841732" w:rsidRDefault="008378AC" w:rsidP="00841732">
      <w:pPr>
        <w:rPr>
          <w:lang w:eastAsia="ja-JP"/>
        </w:rPr>
      </w:pPr>
      <w:r>
        <w:rPr>
          <w:lang w:eastAsia="ja-JP"/>
        </w:rPr>
        <w:t xml:space="preserve">Para crear una nueva  tabla </w:t>
      </w:r>
      <w:proofErr w:type="spellStart"/>
      <w:r>
        <w:rPr>
          <w:lang w:eastAsia="ja-JP"/>
        </w:rPr>
        <w:t>TablePress</w:t>
      </w:r>
      <w:proofErr w:type="spellEnd"/>
      <w:r>
        <w:rPr>
          <w:lang w:eastAsia="ja-JP"/>
        </w:rPr>
        <w:t xml:space="preserve"> necesitamos dirigirnos al menú lateral del escritorio de administrador, hacer clic en </w:t>
      </w:r>
      <w:proofErr w:type="spellStart"/>
      <w:r>
        <w:rPr>
          <w:lang w:eastAsia="ja-JP"/>
        </w:rPr>
        <w:t>TablePress</w:t>
      </w:r>
      <w:proofErr w:type="spellEnd"/>
      <w:r>
        <w:rPr>
          <w:lang w:eastAsia="ja-JP"/>
        </w:rPr>
        <w:t xml:space="preserve"> y elegir “Agregar nueva tabla”</w:t>
      </w:r>
    </w:p>
    <w:p w:rsidR="008378AC" w:rsidRDefault="008378AC" w:rsidP="008378AC">
      <w:pPr>
        <w:jc w:val="center"/>
        <w:rPr>
          <w:lang w:eastAsia="ja-JP"/>
        </w:rPr>
      </w:pPr>
      <w:r>
        <w:rPr>
          <w:noProof/>
          <w:lang w:eastAsia="es-BO"/>
        </w:rPr>
        <w:drawing>
          <wp:inline distT="0" distB="0" distL="0" distR="0">
            <wp:extent cx="2886075" cy="23119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TablePres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92521" cy="2317107"/>
                    </a:xfrm>
                    <a:prstGeom prst="rect">
                      <a:avLst/>
                    </a:prstGeom>
                  </pic:spPr>
                </pic:pic>
              </a:graphicData>
            </a:graphic>
          </wp:inline>
        </w:drawing>
      </w:r>
    </w:p>
    <w:p w:rsidR="008378AC" w:rsidRDefault="008378AC" w:rsidP="008378AC">
      <w:pPr>
        <w:pStyle w:val="Epgrafe"/>
        <w:jc w:val="center"/>
      </w:pPr>
      <w:r>
        <w:t>Imagen 62</w:t>
      </w:r>
      <w:r w:rsidRPr="000E3305">
        <w:t>:</w:t>
      </w:r>
      <w:r>
        <w:t xml:space="preserve"> Ingresar a “Agregar nueva tabla” de </w:t>
      </w:r>
      <w:proofErr w:type="spellStart"/>
      <w:r>
        <w:t>TablePress</w:t>
      </w:r>
      <w:proofErr w:type="spellEnd"/>
    </w:p>
    <w:p w:rsidR="00F74509" w:rsidRDefault="00F74509" w:rsidP="00841732">
      <w:pPr>
        <w:rPr>
          <w:lang w:eastAsia="ja-JP"/>
        </w:rPr>
      </w:pPr>
    </w:p>
    <w:p w:rsidR="00F74509" w:rsidRDefault="00F74509" w:rsidP="00841732">
      <w:pPr>
        <w:rPr>
          <w:lang w:eastAsia="ja-JP"/>
        </w:rPr>
      </w:pPr>
    </w:p>
    <w:p w:rsidR="00F74509" w:rsidRDefault="00F74509" w:rsidP="00841732">
      <w:pPr>
        <w:rPr>
          <w:lang w:eastAsia="ja-JP"/>
        </w:rPr>
      </w:pPr>
    </w:p>
    <w:p w:rsidR="008378AC" w:rsidRDefault="008378AC" w:rsidP="00841732">
      <w:pPr>
        <w:rPr>
          <w:lang w:eastAsia="ja-JP"/>
        </w:rPr>
      </w:pPr>
      <w:r>
        <w:rPr>
          <w:lang w:eastAsia="ja-JP"/>
        </w:rPr>
        <w:t>Una vez abierta la pestaña “Agregar nueva” tenemos las opciones</w:t>
      </w:r>
      <w:r w:rsidR="00F74509">
        <w:rPr>
          <w:lang w:eastAsia="ja-JP"/>
        </w:rPr>
        <w:t xml:space="preserve"> de asignar un</w:t>
      </w:r>
      <w:r>
        <w:rPr>
          <w:lang w:eastAsia="ja-JP"/>
        </w:rPr>
        <w:t xml:space="preserve"> nombre a la tabla, añadir un</w:t>
      </w:r>
      <w:r w:rsidR="00F74509">
        <w:rPr>
          <w:lang w:eastAsia="ja-JP"/>
        </w:rPr>
        <w:t xml:space="preserve">a descripción (opcional) y </w:t>
      </w:r>
      <w:r>
        <w:rPr>
          <w:lang w:eastAsia="ja-JP"/>
        </w:rPr>
        <w:t xml:space="preserve"> un tamaño a la tabla entre filas y columnas. Nosotros para nuestro ejemplo  haremos </w:t>
      </w:r>
      <w:r w:rsidR="00F74509">
        <w:rPr>
          <w:lang w:eastAsia="ja-JP"/>
        </w:rPr>
        <w:t>un pequeño índice de una  revista E&amp;D. Al ser un índice necesitamos 2 columnas; la primera columna llevara el nombre del capítulo o del tema que se lleve a cabo y la segunda columna es el número de página de tal capítulo y el número de filas ira acorde cuantos capítulos tenga nuestra revista.</w:t>
      </w:r>
    </w:p>
    <w:p w:rsidR="00F74509" w:rsidRDefault="004D6A91" w:rsidP="00841732">
      <w:pPr>
        <w:rPr>
          <w:lang w:eastAsia="ja-JP"/>
        </w:rPr>
      </w:pPr>
      <w:r>
        <w:rPr>
          <w:noProof/>
          <w:lang w:eastAsia="es-BO"/>
        </w:rPr>
        <w:drawing>
          <wp:inline distT="0" distB="0" distL="0" distR="0">
            <wp:extent cx="5943600" cy="46342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TablePress.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634230"/>
                    </a:xfrm>
                    <a:prstGeom prst="rect">
                      <a:avLst/>
                    </a:prstGeom>
                  </pic:spPr>
                </pic:pic>
              </a:graphicData>
            </a:graphic>
          </wp:inline>
        </w:drawing>
      </w:r>
    </w:p>
    <w:p w:rsidR="004D6A91" w:rsidRDefault="004D6A91" w:rsidP="004D6A91">
      <w:pPr>
        <w:pStyle w:val="Epgrafe"/>
        <w:jc w:val="center"/>
      </w:pPr>
      <w:r>
        <w:t>Imagen 63</w:t>
      </w:r>
      <w:r w:rsidRPr="000E3305">
        <w:t>:</w:t>
      </w:r>
      <w:r>
        <w:t xml:space="preserve"> </w:t>
      </w:r>
      <w:r w:rsidR="00C750E4">
        <w:t xml:space="preserve">Ingresando datos a la nueva Tabla de </w:t>
      </w:r>
      <w:proofErr w:type="spellStart"/>
      <w:r w:rsidR="00C750E4">
        <w:t>TablePress</w:t>
      </w:r>
      <w:proofErr w:type="spellEnd"/>
    </w:p>
    <w:p w:rsidR="00A426E1" w:rsidRDefault="00C750E4" w:rsidP="00841732">
      <w:pPr>
        <w:rPr>
          <w:lang w:eastAsia="ja-JP"/>
        </w:rPr>
      </w:pPr>
      <w:r>
        <w:rPr>
          <w:lang w:eastAsia="ja-JP"/>
        </w:rPr>
        <w:t>El ID de la tabla en este ejemplo es 1 y su Código abreviado es [</w:t>
      </w:r>
      <w:proofErr w:type="spellStart"/>
      <w:r>
        <w:rPr>
          <w:lang w:eastAsia="ja-JP"/>
        </w:rPr>
        <w:t>table</w:t>
      </w:r>
      <w:proofErr w:type="spellEnd"/>
      <w:r>
        <w:rPr>
          <w:lang w:eastAsia="ja-JP"/>
        </w:rPr>
        <w:t xml:space="preserve"> id=1 /] con este código podemos añadir la tabla dentro de una página, noticia o widget que deseemos. </w:t>
      </w:r>
    </w:p>
    <w:p w:rsidR="00323F8C" w:rsidRDefault="00323F8C" w:rsidP="00841732">
      <w:pPr>
        <w:rPr>
          <w:lang w:eastAsia="ja-JP"/>
        </w:rPr>
      </w:pPr>
      <w:r>
        <w:rPr>
          <w:lang w:eastAsia="ja-JP"/>
        </w:rPr>
        <w:t xml:space="preserve">Luego para ajustar detalles de nuestra tabla usamos  “Manipulación de la tabla” con sus opciones para hacer retoques a nuestra tabla, tales como añadir una nueva fila o </w:t>
      </w:r>
      <w:proofErr w:type="spellStart"/>
      <w:r w:rsidRPr="00323F8C">
        <w:rPr>
          <w:i/>
          <w:lang w:eastAsia="ja-JP"/>
        </w:rPr>
        <w:t>row</w:t>
      </w:r>
      <w:proofErr w:type="spellEnd"/>
      <w:r>
        <w:rPr>
          <w:lang w:eastAsia="ja-JP"/>
        </w:rPr>
        <w:t xml:space="preserve"> en inglés, para eso marcamos el cuadro de la última fila de nuestra tabla, sería la fila 11 en el ejemplo y hacemos clic en “Filas seleccionadas” sobre la etiqueta insertar.</w:t>
      </w:r>
      <w:r w:rsidR="008506E6">
        <w:rPr>
          <w:lang w:eastAsia="ja-JP"/>
        </w:rPr>
        <w:t xml:space="preserve"> Podemos elegir el número de nuevas filas como indica en la imagen y lo mismo podemos hacer con las columnas. </w:t>
      </w:r>
    </w:p>
    <w:p w:rsidR="00323F8C" w:rsidRDefault="008506E6" w:rsidP="008506E6">
      <w:pPr>
        <w:jc w:val="center"/>
        <w:rPr>
          <w:lang w:eastAsia="ja-JP"/>
        </w:rPr>
      </w:pPr>
      <w:r>
        <w:rPr>
          <w:noProof/>
          <w:lang w:eastAsia="es-BO"/>
        </w:rPr>
        <w:drawing>
          <wp:inline distT="0" distB="0" distL="0" distR="0">
            <wp:extent cx="3952875" cy="2413957"/>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TablePres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53567" cy="2414379"/>
                    </a:xfrm>
                    <a:prstGeom prst="rect">
                      <a:avLst/>
                    </a:prstGeom>
                  </pic:spPr>
                </pic:pic>
              </a:graphicData>
            </a:graphic>
          </wp:inline>
        </w:drawing>
      </w:r>
    </w:p>
    <w:p w:rsidR="008506E6" w:rsidRDefault="008506E6" w:rsidP="008506E6">
      <w:pPr>
        <w:pStyle w:val="Epgrafe"/>
        <w:jc w:val="center"/>
      </w:pPr>
      <w:r>
        <w:t>Imagen 64</w:t>
      </w:r>
      <w:r w:rsidRPr="000E3305">
        <w:t>:</w:t>
      </w:r>
      <w:r>
        <w:t xml:space="preserve"> Manipulación dela nueva Tabla de </w:t>
      </w:r>
      <w:proofErr w:type="spellStart"/>
      <w:r>
        <w:t>TablePress</w:t>
      </w:r>
      <w:proofErr w:type="spellEnd"/>
    </w:p>
    <w:p w:rsidR="008506E6" w:rsidRPr="008506E6" w:rsidRDefault="008506E6" w:rsidP="008506E6">
      <w:pPr>
        <w:jc w:val="both"/>
      </w:pPr>
      <w:r>
        <w:t xml:space="preserve">“Opciones de tabla” son las opciones de cómo la tabla se va a comportar en la página web, pero no influyen en los datos que la tabla almacena en su interior y “Funciones de la biblioteca </w:t>
      </w:r>
      <w:proofErr w:type="spellStart"/>
      <w:r>
        <w:t>Javascript</w:t>
      </w:r>
      <w:proofErr w:type="spellEnd"/>
      <w:r>
        <w:t xml:space="preserve"> de </w:t>
      </w:r>
      <w:proofErr w:type="spellStart"/>
      <w:r>
        <w:t>DataTables</w:t>
      </w:r>
      <w:proofErr w:type="spellEnd"/>
      <w:r>
        <w:t>” permiten la edición de la tabla por parte del usuario. Para nuestro ejemplo no modificaremos estas opciones</w:t>
      </w:r>
    </w:p>
    <w:p w:rsidR="008506E6" w:rsidRDefault="008506E6" w:rsidP="008506E6">
      <w:pPr>
        <w:jc w:val="center"/>
      </w:pPr>
      <w:r>
        <w:rPr>
          <w:noProof/>
          <w:lang w:eastAsia="es-BO"/>
        </w:rPr>
        <w:drawing>
          <wp:inline distT="0" distB="0" distL="0" distR="0">
            <wp:extent cx="4953000" cy="34165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TablePress.png"/>
                    <pic:cNvPicPr/>
                  </pic:nvPicPr>
                  <pic:blipFill rotWithShape="1">
                    <a:blip r:embed="rId136">
                      <a:extLst>
                        <a:ext uri="{28A0092B-C50C-407E-A947-70E740481C1C}">
                          <a14:useLocalDpi xmlns:a14="http://schemas.microsoft.com/office/drawing/2010/main" val="0"/>
                        </a:ext>
                      </a:extLst>
                    </a:blip>
                    <a:srcRect l="12660" t="24044"/>
                    <a:stretch/>
                  </pic:blipFill>
                  <pic:spPr bwMode="auto">
                    <a:xfrm>
                      <a:off x="0" y="0"/>
                      <a:ext cx="4953000" cy="3416510"/>
                    </a:xfrm>
                    <a:prstGeom prst="rect">
                      <a:avLst/>
                    </a:prstGeom>
                    <a:ln>
                      <a:noFill/>
                    </a:ln>
                    <a:extLst>
                      <a:ext uri="{53640926-AAD7-44D8-BBD7-CCE9431645EC}">
                        <a14:shadowObscured xmlns:a14="http://schemas.microsoft.com/office/drawing/2010/main"/>
                      </a:ext>
                    </a:extLst>
                  </pic:spPr>
                </pic:pic>
              </a:graphicData>
            </a:graphic>
          </wp:inline>
        </w:drawing>
      </w:r>
    </w:p>
    <w:p w:rsidR="00FB11C3" w:rsidRDefault="008506E6" w:rsidP="00FB11C3">
      <w:pPr>
        <w:pStyle w:val="Epgrafe"/>
        <w:jc w:val="center"/>
      </w:pPr>
      <w:r>
        <w:t>Imagen 65</w:t>
      </w:r>
      <w:r w:rsidRPr="000E3305">
        <w:t>:</w:t>
      </w:r>
      <w:r>
        <w:t xml:space="preserve"> Opciones de tabla y funciones de la biblioteca de </w:t>
      </w:r>
      <w:proofErr w:type="spellStart"/>
      <w:r>
        <w:t>Javascript</w:t>
      </w:r>
      <w:proofErr w:type="spellEnd"/>
      <w:r>
        <w:t xml:space="preserve"> para una  Tabla de </w:t>
      </w:r>
      <w:proofErr w:type="spellStart"/>
      <w:r>
        <w:t>TablePress</w:t>
      </w:r>
      <w:proofErr w:type="spellEnd"/>
    </w:p>
    <w:p w:rsidR="00FB11C3" w:rsidRDefault="00FB11C3" w:rsidP="00FB11C3"/>
    <w:p w:rsidR="00FB11C3" w:rsidRDefault="00FB11C3" w:rsidP="00FB11C3"/>
    <w:p w:rsidR="00FB11C3" w:rsidRDefault="00FB11C3" w:rsidP="00FB11C3">
      <w:pPr>
        <w:rPr>
          <w:lang w:eastAsia="ja-JP"/>
        </w:rPr>
      </w:pPr>
      <w:r>
        <w:t>Para publicar la tabla hacemos clic en “Guardar Cambios”</w:t>
      </w:r>
      <w:r w:rsidR="00955F59">
        <w:t xml:space="preserve"> y recordamos código corto que tiene la tabla, en nuestro ejemplo </w:t>
      </w:r>
      <w:r w:rsidR="00955F59">
        <w:rPr>
          <w:lang w:eastAsia="ja-JP"/>
        </w:rPr>
        <w:t>es [</w:t>
      </w:r>
      <w:proofErr w:type="spellStart"/>
      <w:r w:rsidR="00955F59">
        <w:rPr>
          <w:lang w:eastAsia="ja-JP"/>
        </w:rPr>
        <w:t>table</w:t>
      </w:r>
      <w:proofErr w:type="spellEnd"/>
      <w:r w:rsidR="00955F59">
        <w:rPr>
          <w:lang w:eastAsia="ja-JP"/>
        </w:rPr>
        <w:t xml:space="preserve"> id=1 /] y lo insertamos en la página o noticia o entrada que deseemos. Nosotros insertaremos la tabla en la página de la revista E&amp;D Numero 35.</w:t>
      </w:r>
    </w:p>
    <w:p w:rsidR="00955F59" w:rsidRDefault="00955F59" w:rsidP="00955F59">
      <w:pPr>
        <w:jc w:val="center"/>
      </w:pPr>
      <w:r>
        <w:rPr>
          <w:noProof/>
          <w:lang w:eastAsia="es-BO"/>
        </w:rPr>
        <w:drawing>
          <wp:inline distT="0" distB="0" distL="0" distR="0">
            <wp:extent cx="4872197" cy="3008166"/>
            <wp:effectExtent l="0" t="0" r="508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TablePress.png"/>
                    <pic:cNvPicPr/>
                  </pic:nvPicPr>
                  <pic:blipFill>
                    <a:blip r:embed="rId137">
                      <a:extLst>
                        <a:ext uri="{28A0092B-C50C-407E-A947-70E740481C1C}">
                          <a14:useLocalDpi xmlns:a14="http://schemas.microsoft.com/office/drawing/2010/main" val="0"/>
                        </a:ext>
                      </a:extLst>
                    </a:blip>
                    <a:stretch>
                      <a:fillRect/>
                    </a:stretch>
                  </pic:blipFill>
                  <pic:spPr>
                    <a:xfrm>
                      <a:off x="0" y="0"/>
                      <a:ext cx="4880578" cy="3013341"/>
                    </a:xfrm>
                    <a:prstGeom prst="rect">
                      <a:avLst/>
                    </a:prstGeom>
                  </pic:spPr>
                </pic:pic>
              </a:graphicData>
            </a:graphic>
          </wp:inline>
        </w:drawing>
      </w:r>
    </w:p>
    <w:p w:rsidR="00955F59" w:rsidRDefault="00955F59" w:rsidP="00955F59">
      <w:pPr>
        <w:pStyle w:val="Epgrafe"/>
        <w:jc w:val="center"/>
      </w:pPr>
      <w:r>
        <w:t>Imagen 6</w:t>
      </w:r>
      <w:r w:rsidR="00494E57">
        <w:t>6</w:t>
      </w:r>
      <w:r w:rsidRPr="000E3305">
        <w:t>:</w:t>
      </w:r>
      <w:r>
        <w:t xml:space="preserve"> Insertar una Tabla de </w:t>
      </w:r>
      <w:proofErr w:type="spellStart"/>
      <w:r>
        <w:t>TablePress</w:t>
      </w:r>
      <w:proofErr w:type="spellEnd"/>
      <w:r>
        <w:t xml:space="preserve"> a una página </w:t>
      </w:r>
      <w:r w:rsidR="00494E57">
        <w:t>en “Editar Página”</w:t>
      </w:r>
    </w:p>
    <w:p w:rsidR="00955F59" w:rsidRPr="00955F59" w:rsidRDefault="00955F59" w:rsidP="00955F59">
      <w:r>
        <w:rPr>
          <w:noProof/>
          <w:lang w:eastAsia="es-BO"/>
        </w:rPr>
        <w:drawing>
          <wp:inline distT="0" distB="0" distL="0" distR="0">
            <wp:extent cx="5943600" cy="56254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TablePress.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5625465"/>
                    </a:xfrm>
                    <a:prstGeom prst="rect">
                      <a:avLst/>
                    </a:prstGeom>
                  </pic:spPr>
                </pic:pic>
              </a:graphicData>
            </a:graphic>
          </wp:inline>
        </w:drawing>
      </w:r>
    </w:p>
    <w:p w:rsidR="00955F59" w:rsidRPr="00FB11C3" w:rsidRDefault="00955F59" w:rsidP="00955F59">
      <w:pPr>
        <w:pStyle w:val="Epgrafe"/>
        <w:jc w:val="center"/>
      </w:pPr>
      <w:r>
        <w:t>Imagen 6</w:t>
      </w:r>
      <w:r w:rsidR="00494E57">
        <w:t>7</w:t>
      </w:r>
      <w:r w:rsidRPr="000E3305">
        <w:t>:</w:t>
      </w:r>
      <w:r>
        <w:t xml:space="preserve"> </w:t>
      </w:r>
      <w:r w:rsidR="00494E57">
        <w:t xml:space="preserve">Captura de pantalla de una tabla </w:t>
      </w:r>
      <w:proofErr w:type="spellStart"/>
      <w:r w:rsidR="00494E57">
        <w:t>TablePress</w:t>
      </w:r>
      <w:proofErr w:type="spellEnd"/>
      <w:r w:rsidR="00494E57">
        <w:t xml:space="preserve"> en una página</w:t>
      </w:r>
    </w:p>
    <w:p w:rsidR="00A426E1" w:rsidRDefault="00A426E1" w:rsidP="00A426E1">
      <w:pPr>
        <w:pStyle w:val="Ttulo4"/>
      </w:pPr>
      <w:r w:rsidRPr="0068210F">
        <w:t xml:space="preserve">Edición de </w:t>
      </w:r>
      <w:r>
        <w:t xml:space="preserve">Tabla  de </w:t>
      </w:r>
      <w:proofErr w:type="spellStart"/>
      <w:r>
        <w:t>TablePress</w:t>
      </w:r>
      <w:proofErr w:type="spellEnd"/>
      <w:r>
        <w:t xml:space="preserve"> </w:t>
      </w:r>
    </w:p>
    <w:p w:rsidR="00A426E1" w:rsidRDefault="00A426E1" w:rsidP="00841732">
      <w:pPr>
        <w:rPr>
          <w:lang w:eastAsia="ja-JP"/>
        </w:rPr>
      </w:pPr>
      <w:r>
        <w:rPr>
          <w:lang w:eastAsia="ja-JP"/>
        </w:rPr>
        <w:t xml:space="preserve">En la creación de Tabla de </w:t>
      </w:r>
      <w:proofErr w:type="spellStart"/>
      <w:r>
        <w:rPr>
          <w:lang w:eastAsia="ja-JP"/>
        </w:rPr>
        <w:t>TablePress</w:t>
      </w:r>
      <w:proofErr w:type="spellEnd"/>
      <w:r>
        <w:rPr>
          <w:lang w:eastAsia="ja-JP"/>
        </w:rPr>
        <w:t xml:space="preserve">  vimos cómo crear una tabla con casillas con texto normal, en esta parte indicamos que una tabla puede tener en forma de texto dentro de sus casillas direcciones URL, cómo imágenes o casillas que se comporten como </w:t>
      </w:r>
      <w:proofErr w:type="spellStart"/>
      <w:r>
        <w:rPr>
          <w:lang w:eastAsia="ja-JP"/>
        </w:rPr>
        <w:t>posts</w:t>
      </w:r>
      <w:proofErr w:type="spellEnd"/>
      <w:r>
        <w:rPr>
          <w:lang w:eastAsia="ja-JP"/>
        </w:rPr>
        <w:t xml:space="preserve"> o noticias.  </w:t>
      </w:r>
    </w:p>
    <w:p w:rsidR="00F74509" w:rsidRDefault="00C750E4" w:rsidP="00841732">
      <w:pPr>
        <w:rPr>
          <w:lang w:eastAsia="ja-JP"/>
        </w:rPr>
      </w:pPr>
      <w:r>
        <w:rPr>
          <w:lang w:eastAsia="ja-JP"/>
        </w:rPr>
        <w:t>En la siguiente Imagen esta Manipulación de la tabla donde la autora puede modificar la tabla con la etiquetas “Insertar enlace”</w:t>
      </w:r>
      <w:r w:rsidR="00250F18">
        <w:rPr>
          <w:lang w:eastAsia="ja-JP"/>
        </w:rPr>
        <w:t xml:space="preserve"> inserta una dirección web en la celda seleccionada, </w:t>
      </w:r>
      <w:r>
        <w:rPr>
          <w:lang w:eastAsia="ja-JP"/>
        </w:rPr>
        <w:t xml:space="preserve"> “Insertar una imagen”</w:t>
      </w:r>
      <w:r w:rsidR="00250F18">
        <w:rPr>
          <w:lang w:eastAsia="ja-JP"/>
        </w:rPr>
        <w:t xml:space="preserve"> añade una imagen en la celda seleccionada y “Editor avanzado” para editar el contenido de la celda al igual que fuese una noticia o un post.</w:t>
      </w:r>
    </w:p>
    <w:p w:rsidR="00250F18" w:rsidRPr="00A426E1" w:rsidRDefault="00250F18" w:rsidP="00841732">
      <w:pPr>
        <w:rPr>
          <w:noProof/>
          <w:lang w:val="es-ES"/>
        </w:rPr>
      </w:pPr>
    </w:p>
    <w:p w:rsidR="00C750E4" w:rsidRDefault="00C750E4" w:rsidP="00841732">
      <w:pPr>
        <w:rPr>
          <w:lang w:eastAsia="ja-JP"/>
        </w:rPr>
      </w:pPr>
      <w:r>
        <w:rPr>
          <w:noProof/>
          <w:lang w:eastAsia="es-BO"/>
        </w:rPr>
        <w:drawing>
          <wp:inline distT="0" distB="0" distL="0" distR="0">
            <wp:extent cx="5943600" cy="1114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TablePress.png"/>
                    <pic:cNvPicPr/>
                  </pic:nvPicPr>
                  <pic:blipFill rotWithShape="1">
                    <a:blip r:embed="rId136">
                      <a:extLst>
                        <a:ext uri="{28A0092B-C50C-407E-A947-70E740481C1C}">
                          <a14:useLocalDpi xmlns:a14="http://schemas.microsoft.com/office/drawing/2010/main" val="0"/>
                        </a:ext>
                      </a:extLst>
                    </a:blip>
                    <a:srcRect b="76360"/>
                    <a:stretch/>
                  </pic:blipFill>
                  <pic:spPr bwMode="auto">
                    <a:xfrm>
                      <a:off x="0" y="0"/>
                      <a:ext cx="5943600" cy="1114425"/>
                    </a:xfrm>
                    <a:prstGeom prst="rect">
                      <a:avLst/>
                    </a:prstGeom>
                    <a:ln>
                      <a:noFill/>
                    </a:ln>
                    <a:extLst>
                      <a:ext uri="{53640926-AAD7-44D8-BBD7-CCE9431645EC}">
                        <a14:shadowObscured xmlns:a14="http://schemas.microsoft.com/office/drawing/2010/main"/>
                      </a:ext>
                    </a:extLst>
                  </pic:spPr>
                </pic:pic>
              </a:graphicData>
            </a:graphic>
          </wp:inline>
        </w:drawing>
      </w:r>
    </w:p>
    <w:p w:rsidR="00C750E4" w:rsidRDefault="00C750E4" w:rsidP="00C750E4">
      <w:pPr>
        <w:pStyle w:val="Epgrafe"/>
        <w:jc w:val="center"/>
      </w:pPr>
      <w:r>
        <w:t>Imagen 63</w:t>
      </w:r>
      <w:r w:rsidRPr="000E3305">
        <w:t>:</w:t>
      </w:r>
      <w:r>
        <w:t xml:space="preserve"> </w:t>
      </w:r>
      <w:r w:rsidR="00250F18">
        <w:t xml:space="preserve">Manipulación de </w:t>
      </w:r>
      <w:r>
        <w:t xml:space="preserve">Tabla de </w:t>
      </w:r>
      <w:proofErr w:type="spellStart"/>
      <w:r>
        <w:t>TablePress</w:t>
      </w:r>
      <w:proofErr w:type="spellEnd"/>
    </w:p>
    <w:p w:rsidR="00C750E4" w:rsidRDefault="00250F18" w:rsidP="00841732">
      <w:pPr>
        <w:rPr>
          <w:lang w:eastAsia="ja-JP"/>
        </w:rPr>
      </w:pPr>
      <w:r>
        <w:rPr>
          <w:lang w:eastAsia="ja-JP"/>
        </w:rPr>
        <w:t>Primero hacemos clic en la etiqueta con la opción que deseamos hacer y luego hacemos clic en la casilla que deseamos modificar.</w:t>
      </w:r>
    </w:p>
    <w:p w:rsidR="00250F18" w:rsidRDefault="00250F18" w:rsidP="008A6A54">
      <w:pPr>
        <w:jc w:val="center"/>
        <w:rPr>
          <w:lang w:eastAsia="ja-JP"/>
        </w:rPr>
      </w:pPr>
      <w:r>
        <w:rPr>
          <w:noProof/>
          <w:lang w:eastAsia="es-BO"/>
        </w:rPr>
        <w:drawing>
          <wp:inline distT="0" distB="0" distL="0" distR="0">
            <wp:extent cx="2647950" cy="264203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TablePress.png"/>
                    <pic:cNvPicPr/>
                  </pic:nvPicPr>
                  <pic:blipFill>
                    <a:blip r:embed="rId139">
                      <a:extLst>
                        <a:ext uri="{28A0092B-C50C-407E-A947-70E740481C1C}">
                          <a14:useLocalDpi xmlns:a14="http://schemas.microsoft.com/office/drawing/2010/main" val="0"/>
                        </a:ext>
                      </a:extLst>
                    </a:blip>
                    <a:stretch>
                      <a:fillRect/>
                    </a:stretch>
                  </pic:blipFill>
                  <pic:spPr>
                    <a:xfrm>
                      <a:off x="0" y="0"/>
                      <a:ext cx="2648320" cy="2642408"/>
                    </a:xfrm>
                    <a:prstGeom prst="rect">
                      <a:avLst/>
                    </a:prstGeom>
                  </pic:spPr>
                </pic:pic>
              </a:graphicData>
            </a:graphic>
          </wp:inline>
        </w:drawing>
      </w:r>
    </w:p>
    <w:p w:rsidR="008A6A54" w:rsidRDefault="008A6A54" w:rsidP="008A6A54">
      <w:pPr>
        <w:pStyle w:val="Epgrafe"/>
        <w:jc w:val="center"/>
      </w:pPr>
      <w:r>
        <w:t>Imagen 64</w:t>
      </w:r>
      <w:r w:rsidRPr="000E3305">
        <w:t>:</w:t>
      </w:r>
      <w:r>
        <w:t xml:space="preserve"> Agregar dirección URL a una celda de una tabla </w:t>
      </w:r>
      <w:proofErr w:type="spellStart"/>
      <w:r>
        <w:t>TablePress</w:t>
      </w:r>
      <w:proofErr w:type="spellEnd"/>
    </w:p>
    <w:p w:rsidR="008A6A54" w:rsidRDefault="008A6A54" w:rsidP="008A6A54">
      <w:pPr>
        <w:jc w:val="center"/>
        <w:rPr>
          <w:lang w:eastAsia="ja-JP"/>
        </w:rPr>
      </w:pPr>
      <w:r>
        <w:rPr>
          <w:noProof/>
          <w:lang w:eastAsia="es-BO"/>
        </w:rPr>
        <w:drawing>
          <wp:inline distT="0" distB="0" distL="0" distR="0">
            <wp:extent cx="2876550" cy="29237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TablePress.png"/>
                    <pic:cNvPicPr/>
                  </pic:nvPicPr>
                  <pic:blipFill>
                    <a:blip r:embed="rId140">
                      <a:extLst>
                        <a:ext uri="{28A0092B-C50C-407E-A947-70E740481C1C}">
                          <a14:useLocalDpi xmlns:a14="http://schemas.microsoft.com/office/drawing/2010/main" val="0"/>
                        </a:ext>
                      </a:extLst>
                    </a:blip>
                    <a:stretch>
                      <a:fillRect/>
                    </a:stretch>
                  </pic:blipFill>
                  <pic:spPr>
                    <a:xfrm>
                      <a:off x="0" y="0"/>
                      <a:ext cx="2876952" cy="2924192"/>
                    </a:xfrm>
                    <a:prstGeom prst="rect">
                      <a:avLst/>
                    </a:prstGeom>
                  </pic:spPr>
                </pic:pic>
              </a:graphicData>
            </a:graphic>
          </wp:inline>
        </w:drawing>
      </w:r>
    </w:p>
    <w:p w:rsidR="008A6A54" w:rsidRDefault="008A6A54" w:rsidP="008A6A54">
      <w:pPr>
        <w:pStyle w:val="Epgrafe"/>
        <w:jc w:val="center"/>
      </w:pPr>
      <w:r>
        <w:t>Imagen 65</w:t>
      </w:r>
      <w:r w:rsidRPr="000E3305">
        <w:t>:</w:t>
      </w:r>
      <w:r>
        <w:t xml:space="preserve"> Agregar Imagen a una celda de una tabla </w:t>
      </w:r>
      <w:proofErr w:type="spellStart"/>
      <w:r>
        <w:t>TablePress</w:t>
      </w:r>
      <w:proofErr w:type="spellEnd"/>
    </w:p>
    <w:p w:rsidR="008A6A54" w:rsidRDefault="00A426E1" w:rsidP="008A6A54">
      <w:pPr>
        <w:tabs>
          <w:tab w:val="left" w:pos="5550"/>
        </w:tabs>
        <w:rPr>
          <w:lang w:eastAsia="ja-JP"/>
        </w:rPr>
      </w:pPr>
      <w:r>
        <w:rPr>
          <w:lang w:eastAsia="ja-JP"/>
        </w:rPr>
        <w:t>Y la tabla tendrá en la parte inferior la siguiente forma.</w:t>
      </w:r>
    </w:p>
    <w:p w:rsidR="00A426E1" w:rsidRDefault="00323F8C" w:rsidP="00323F8C">
      <w:pPr>
        <w:tabs>
          <w:tab w:val="left" w:pos="5550"/>
        </w:tabs>
        <w:jc w:val="center"/>
        <w:rPr>
          <w:lang w:eastAsia="ja-JP"/>
        </w:rPr>
      </w:pPr>
      <w:r>
        <w:rPr>
          <w:noProof/>
          <w:lang w:eastAsia="es-BO"/>
        </w:rPr>
        <w:drawing>
          <wp:inline distT="0" distB="0" distL="0" distR="0">
            <wp:extent cx="3648075" cy="282183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TablePress.png"/>
                    <pic:cNvPicPr/>
                  </pic:nvPicPr>
                  <pic:blipFill>
                    <a:blip r:embed="rId141">
                      <a:extLst>
                        <a:ext uri="{28A0092B-C50C-407E-A947-70E740481C1C}">
                          <a14:useLocalDpi xmlns:a14="http://schemas.microsoft.com/office/drawing/2010/main" val="0"/>
                        </a:ext>
                      </a:extLst>
                    </a:blip>
                    <a:stretch>
                      <a:fillRect/>
                    </a:stretch>
                  </pic:blipFill>
                  <pic:spPr>
                    <a:xfrm>
                      <a:off x="0" y="0"/>
                      <a:ext cx="3648584" cy="2822226"/>
                    </a:xfrm>
                    <a:prstGeom prst="rect">
                      <a:avLst/>
                    </a:prstGeom>
                  </pic:spPr>
                </pic:pic>
              </a:graphicData>
            </a:graphic>
          </wp:inline>
        </w:drawing>
      </w:r>
    </w:p>
    <w:p w:rsidR="00323F8C" w:rsidRDefault="00323F8C" w:rsidP="00323F8C">
      <w:pPr>
        <w:pStyle w:val="Epgrafe"/>
        <w:jc w:val="center"/>
      </w:pPr>
      <w:r>
        <w:t>Imagen 65</w:t>
      </w:r>
      <w:r w:rsidRPr="000E3305">
        <w:t>:</w:t>
      </w:r>
      <w:r>
        <w:t xml:space="preserve"> Adiciones a una Tabla </w:t>
      </w:r>
      <w:proofErr w:type="spellStart"/>
      <w:r>
        <w:t>TablePress</w:t>
      </w:r>
      <w:proofErr w:type="spellEnd"/>
    </w:p>
    <w:p w:rsidR="00323F8C" w:rsidRPr="00323F8C" w:rsidRDefault="00323F8C" w:rsidP="00323F8C">
      <w:r>
        <w:t>Y en la página web se vería así.</w:t>
      </w:r>
    </w:p>
    <w:p w:rsidR="00323F8C" w:rsidRDefault="00323F8C" w:rsidP="00323F8C">
      <w:pPr>
        <w:tabs>
          <w:tab w:val="left" w:pos="5550"/>
        </w:tabs>
        <w:jc w:val="center"/>
        <w:rPr>
          <w:lang w:eastAsia="ja-JP"/>
        </w:rPr>
      </w:pPr>
      <w:r>
        <w:rPr>
          <w:noProof/>
          <w:lang w:eastAsia="es-BO"/>
        </w:rPr>
        <w:drawing>
          <wp:inline distT="0" distB="0" distL="0" distR="0">
            <wp:extent cx="3314700" cy="217761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TablePress.png"/>
                    <pic:cNvPicPr/>
                  </pic:nvPicPr>
                  <pic:blipFill>
                    <a:blip r:embed="rId142">
                      <a:extLst>
                        <a:ext uri="{28A0092B-C50C-407E-A947-70E740481C1C}">
                          <a14:useLocalDpi xmlns:a14="http://schemas.microsoft.com/office/drawing/2010/main" val="0"/>
                        </a:ext>
                      </a:extLst>
                    </a:blip>
                    <a:stretch>
                      <a:fillRect/>
                    </a:stretch>
                  </pic:blipFill>
                  <pic:spPr>
                    <a:xfrm>
                      <a:off x="0" y="0"/>
                      <a:ext cx="3317990" cy="2179781"/>
                    </a:xfrm>
                    <a:prstGeom prst="rect">
                      <a:avLst/>
                    </a:prstGeom>
                  </pic:spPr>
                </pic:pic>
              </a:graphicData>
            </a:graphic>
          </wp:inline>
        </w:drawing>
      </w:r>
    </w:p>
    <w:p w:rsidR="00323F8C" w:rsidRDefault="00323F8C" w:rsidP="00323F8C">
      <w:pPr>
        <w:pStyle w:val="Epgrafe"/>
        <w:jc w:val="center"/>
      </w:pPr>
      <w:r>
        <w:t>Imagen 65</w:t>
      </w:r>
      <w:r w:rsidRPr="000E3305">
        <w:t>:</w:t>
      </w:r>
      <w:r>
        <w:t xml:space="preserve"> Captura de pantalla de una parte de una Tabla </w:t>
      </w:r>
      <w:proofErr w:type="spellStart"/>
      <w:r>
        <w:t>TablePress</w:t>
      </w:r>
      <w:proofErr w:type="spellEnd"/>
    </w:p>
    <w:p w:rsidR="00494E57" w:rsidRDefault="00494E57" w:rsidP="00494E57">
      <w:pPr>
        <w:pStyle w:val="Ttulo4"/>
      </w:pPr>
      <w:r>
        <w:t>Eliminación</w:t>
      </w:r>
      <w:r w:rsidRPr="0068210F">
        <w:t xml:space="preserve"> </w:t>
      </w:r>
      <w:r>
        <w:t xml:space="preserve">de una Tabla </w:t>
      </w:r>
      <w:proofErr w:type="spellStart"/>
      <w:r>
        <w:t>TablePress</w:t>
      </w:r>
      <w:proofErr w:type="spellEnd"/>
      <w:r>
        <w:t xml:space="preserve"> </w:t>
      </w:r>
    </w:p>
    <w:p w:rsidR="00494E57" w:rsidRDefault="00494E57" w:rsidP="00AC5F41">
      <w:pPr>
        <w:jc w:val="both"/>
      </w:pPr>
      <w:r>
        <w:t>Par</w:t>
      </w:r>
      <w:r w:rsidR="00E9360A">
        <w:t>a eliminar una tabla ingresar a la pestaña “todas las tablas” y buscar la tabla</w:t>
      </w:r>
      <w:r>
        <w:t xml:space="preserve"> por el nombre, su autor, fecha de modificación o ID y se acerca el cursor al título de la tabla y se hace clic en </w:t>
      </w:r>
      <w:r w:rsidR="00E9360A">
        <w:t>Borrar</w:t>
      </w:r>
    </w:p>
    <w:p w:rsidR="00E9360A" w:rsidRDefault="00E9360A" w:rsidP="00494E57">
      <w:r>
        <w:rPr>
          <w:noProof/>
          <w:lang w:eastAsia="es-BO"/>
        </w:rPr>
        <w:drawing>
          <wp:inline distT="0" distB="0" distL="0" distR="0">
            <wp:extent cx="5943600" cy="8128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TablePress.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rsidR="00E9360A" w:rsidRPr="00494E57" w:rsidRDefault="00E9360A" w:rsidP="00E9360A">
      <w:pPr>
        <w:pStyle w:val="Epgrafe"/>
        <w:jc w:val="center"/>
      </w:pPr>
      <w:r>
        <w:t>Imagen 66</w:t>
      </w:r>
      <w:r w:rsidRPr="000E3305">
        <w:t>:</w:t>
      </w:r>
      <w:r>
        <w:t xml:space="preserve"> Eliminar una Tabla </w:t>
      </w:r>
      <w:proofErr w:type="spellStart"/>
      <w:r>
        <w:t>TablePress</w:t>
      </w:r>
      <w:proofErr w:type="spellEnd"/>
    </w:p>
    <w:p w:rsidR="00AE0770" w:rsidRDefault="003B7A20" w:rsidP="00AE0770">
      <w:pPr>
        <w:pStyle w:val="Ttulo21"/>
        <w:rPr>
          <w:lang w:val="es-BO"/>
        </w:rPr>
      </w:pPr>
      <w:bookmarkStart w:id="49" w:name="_Ref454460391"/>
      <w:bookmarkStart w:id="50" w:name="_Toc454461297"/>
      <w:r w:rsidRPr="001037D5">
        <w:rPr>
          <w:lang w:val="es-BO"/>
        </w:rPr>
        <w:t>Crear</w:t>
      </w:r>
      <w:r>
        <w:rPr>
          <w:lang w:val="es-BO"/>
        </w:rPr>
        <w:t xml:space="preserve">, </w:t>
      </w:r>
      <w:r w:rsidRPr="001037D5">
        <w:rPr>
          <w:lang w:val="es-BO"/>
        </w:rPr>
        <w:t xml:space="preserve">editar </w:t>
      </w:r>
      <w:r>
        <w:rPr>
          <w:lang w:val="es-BO"/>
        </w:rPr>
        <w:t xml:space="preserve">o eliminar un logo con Logo </w:t>
      </w:r>
      <w:proofErr w:type="spellStart"/>
      <w:r>
        <w:rPr>
          <w:lang w:val="es-BO"/>
        </w:rPr>
        <w:t>Carousel</w:t>
      </w:r>
      <w:bookmarkEnd w:id="49"/>
      <w:bookmarkEnd w:id="50"/>
      <w:proofErr w:type="spellEnd"/>
    </w:p>
    <w:p w:rsidR="00633363" w:rsidRDefault="00633363" w:rsidP="00633363">
      <w:pPr>
        <w:pStyle w:val="Ttulo4"/>
      </w:pPr>
      <w:r>
        <w:t>Crear</w:t>
      </w:r>
      <w:r w:rsidR="00B22778">
        <w:t xml:space="preserve"> y editar </w:t>
      </w:r>
      <w:r>
        <w:t xml:space="preserve"> un Logo con Logo </w:t>
      </w:r>
      <w:proofErr w:type="spellStart"/>
      <w:r>
        <w:t>Carousel</w:t>
      </w:r>
      <w:proofErr w:type="spellEnd"/>
      <w:r>
        <w:t xml:space="preserve"> </w:t>
      </w:r>
    </w:p>
    <w:p w:rsidR="00633363" w:rsidRDefault="00633363" w:rsidP="00AC5F41">
      <w:pPr>
        <w:jc w:val="both"/>
        <w:rPr>
          <w:lang w:eastAsia="ja-JP"/>
        </w:rPr>
      </w:pPr>
      <w:r>
        <w:rPr>
          <w:lang w:eastAsia="ja-JP"/>
        </w:rPr>
        <w:t xml:space="preserve">Para crear un logo de </w:t>
      </w:r>
      <w:proofErr w:type="spellStart"/>
      <w:r>
        <w:rPr>
          <w:lang w:eastAsia="ja-JP"/>
        </w:rPr>
        <w:t>LogoCarousel</w:t>
      </w:r>
      <w:proofErr w:type="spellEnd"/>
      <w:r>
        <w:rPr>
          <w:lang w:eastAsia="ja-JP"/>
        </w:rPr>
        <w:t xml:space="preserve"> vamos a la pestaña Logo </w:t>
      </w:r>
      <w:proofErr w:type="spellStart"/>
      <w:r>
        <w:rPr>
          <w:lang w:eastAsia="ja-JP"/>
        </w:rPr>
        <w:t>Carousel</w:t>
      </w:r>
      <w:proofErr w:type="spellEnd"/>
      <w:r>
        <w:rPr>
          <w:lang w:eastAsia="ja-JP"/>
        </w:rPr>
        <w:t xml:space="preserve"> </w:t>
      </w:r>
      <w:r w:rsidR="00AC5F41">
        <w:rPr>
          <w:lang w:eastAsia="ja-JP"/>
        </w:rPr>
        <w:t>en el Menú lateral del administrador y damos clic en “</w:t>
      </w:r>
      <w:proofErr w:type="spellStart"/>
      <w:r w:rsidR="00AC5F41">
        <w:rPr>
          <w:lang w:eastAsia="ja-JP"/>
        </w:rPr>
        <w:t>Add</w:t>
      </w:r>
      <w:proofErr w:type="spellEnd"/>
      <w:r w:rsidR="00AC5F41">
        <w:rPr>
          <w:lang w:eastAsia="ja-JP"/>
        </w:rPr>
        <w:t xml:space="preserve"> new Logo”</w:t>
      </w:r>
    </w:p>
    <w:p w:rsidR="00AC5F41" w:rsidRDefault="00AC5F41" w:rsidP="00AC5F41">
      <w:pPr>
        <w:jc w:val="center"/>
        <w:rPr>
          <w:lang w:eastAsia="ja-JP"/>
        </w:rPr>
      </w:pPr>
      <w:r>
        <w:rPr>
          <w:noProof/>
          <w:lang w:eastAsia="es-BO"/>
        </w:rPr>
        <w:drawing>
          <wp:inline distT="0" distB="0" distL="0" distR="0">
            <wp:extent cx="3352800" cy="160834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LogoCarousel.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356538" cy="1610134"/>
                    </a:xfrm>
                    <a:prstGeom prst="rect">
                      <a:avLst/>
                    </a:prstGeom>
                  </pic:spPr>
                </pic:pic>
              </a:graphicData>
            </a:graphic>
          </wp:inline>
        </w:drawing>
      </w:r>
    </w:p>
    <w:p w:rsidR="00AC5F41" w:rsidRPr="00494E57" w:rsidRDefault="00AC5F41" w:rsidP="00AC5F41">
      <w:pPr>
        <w:pStyle w:val="Epgrafe"/>
        <w:jc w:val="center"/>
      </w:pPr>
      <w:r>
        <w:t>Imagen 67</w:t>
      </w:r>
      <w:r w:rsidRPr="000E3305">
        <w:t>:</w:t>
      </w:r>
      <w:r>
        <w:t xml:space="preserve"> Ingresar a “</w:t>
      </w:r>
      <w:proofErr w:type="spellStart"/>
      <w:r>
        <w:t>Add</w:t>
      </w:r>
      <w:proofErr w:type="spellEnd"/>
      <w:r>
        <w:t xml:space="preserve"> new Logo” para </w:t>
      </w:r>
      <w:proofErr w:type="spellStart"/>
      <w:r>
        <w:t>LogoCarousel</w:t>
      </w:r>
      <w:proofErr w:type="spellEnd"/>
    </w:p>
    <w:p w:rsidR="00AC5F41" w:rsidRPr="00633363" w:rsidRDefault="00AC5F41" w:rsidP="00AC5F41">
      <w:pPr>
        <w:jc w:val="center"/>
        <w:rPr>
          <w:lang w:eastAsia="ja-JP"/>
        </w:rPr>
      </w:pPr>
    </w:p>
    <w:p w:rsidR="00AC5F41" w:rsidRDefault="00AC5F41" w:rsidP="00AE0770">
      <w:pPr>
        <w:rPr>
          <w:color w:val="FF0000"/>
        </w:rPr>
      </w:pPr>
    </w:p>
    <w:p w:rsidR="00AC5F41" w:rsidRDefault="00AC5F41" w:rsidP="00AE0770">
      <w:r>
        <w:t xml:space="preserve">Se abrirá la pestaña de adición al nuevo Logo el cual contiene Titulo, el Logo, la dirección a la que direcciona el logo y </w:t>
      </w:r>
      <w:proofErr w:type="spellStart"/>
      <w:r>
        <w:t>ToolTip</w:t>
      </w:r>
      <w:proofErr w:type="spellEnd"/>
      <w:r>
        <w:t>.</w:t>
      </w:r>
    </w:p>
    <w:p w:rsidR="00AC5F41" w:rsidRDefault="00AC5F41" w:rsidP="00AE0770">
      <w:r>
        <w:rPr>
          <w:noProof/>
          <w:lang w:eastAsia="es-BO"/>
        </w:rPr>
        <w:drawing>
          <wp:inline distT="0" distB="0" distL="0" distR="0">
            <wp:extent cx="5943600" cy="2080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LogoCarousel.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rsidR="00AC5F41" w:rsidRDefault="00AC5F41" w:rsidP="00AC5F41">
      <w:pPr>
        <w:pStyle w:val="Epgrafe"/>
        <w:jc w:val="center"/>
      </w:pPr>
      <w:r>
        <w:t>Imagen 68</w:t>
      </w:r>
      <w:r w:rsidRPr="000E3305">
        <w:t>:</w:t>
      </w:r>
      <w:r>
        <w:t xml:space="preserve"> Campos de un Logo de </w:t>
      </w:r>
      <w:proofErr w:type="spellStart"/>
      <w:r>
        <w:t>LogoCarousel</w:t>
      </w:r>
      <w:proofErr w:type="spellEnd"/>
    </w:p>
    <w:p w:rsidR="00355527" w:rsidRDefault="00355527" w:rsidP="00AC5F41">
      <w:r>
        <w:t>La imagen de logo debe ser formato (.</w:t>
      </w:r>
      <w:proofErr w:type="spellStart"/>
      <w:r>
        <w:t>png</w:t>
      </w:r>
      <w:proofErr w:type="spellEnd"/>
      <w:r>
        <w:t>) y de un tamaño 400x200 pixeles.</w:t>
      </w:r>
    </w:p>
    <w:p w:rsidR="00355527" w:rsidRDefault="00355527" w:rsidP="00B22778">
      <w:pPr>
        <w:jc w:val="center"/>
      </w:pPr>
      <w:r>
        <w:rPr>
          <w:noProof/>
          <w:lang w:eastAsia="es-BO"/>
        </w:rPr>
        <w:drawing>
          <wp:inline distT="0" distB="0" distL="0" distR="0">
            <wp:extent cx="3571875" cy="358339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LogoCarousel.png"/>
                    <pic:cNvPicPr/>
                  </pic:nvPicPr>
                  <pic:blipFill>
                    <a:blip r:embed="rId146">
                      <a:extLst>
                        <a:ext uri="{28A0092B-C50C-407E-A947-70E740481C1C}">
                          <a14:useLocalDpi xmlns:a14="http://schemas.microsoft.com/office/drawing/2010/main" val="0"/>
                        </a:ext>
                      </a:extLst>
                    </a:blip>
                    <a:stretch>
                      <a:fillRect/>
                    </a:stretch>
                  </pic:blipFill>
                  <pic:spPr>
                    <a:xfrm>
                      <a:off x="0" y="0"/>
                      <a:ext cx="3572374" cy="3583897"/>
                    </a:xfrm>
                    <a:prstGeom prst="rect">
                      <a:avLst/>
                    </a:prstGeom>
                  </pic:spPr>
                </pic:pic>
              </a:graphicData>
            </a:graphic>
          </wp:inline>
        </w:drawing>
      </w:r>
    </w:p>
    <w:p w:rsidR="00B22778" w:rsidRDefault="00B22778" w:rsidP="00B22778">
      <w:pPr>
        <w:pStyle w:val="Epgrafe"/>
        <w:jc w:val="center"/>
      </w:pPr>
      <w:r>
        <w:t>Imagen 69</w:t>
      </w:r>
      <w:r w:rsidRPr="000E3305">
        <w:t>:</w:t>
      </w:r>
      <w:r>
        <w:t xml:space="preserve"> Asignar un Logo de </w:t>
      </w:r>
      <w:proofErr w:type="spellStart"/>
      <w:r>
        <w:t>LogoCarousel</w:t>
      </w:r>
      <w:proofErr w:type="spellEnd"/>
    </w:p>
    <w:p w:rsidR="00B22778" w:rsidRDefault="00B22778" w:rsidP="00B22778">
      <w:pPr>
        <w:jc w:val="center"/>
      </w:pPr>
    </w:p>
    <w:p w:rsidR="00AC5F41" w:rsidRDefault="00AC5F41" w:rsidP="00AC5F41">
      <w:r>
        <w:t xml:space="preserve">Una vez llenemos los campos necesarios podemos continuar con la pestaña publicar, verificamos si nuestra configuración esta correcta </w:t>
      </w:r>
      <w:r w:rsidR="00355527">
        <w:t xml:space="preserve">actualizando el Logo </w:t>
      </w:r>
      <w:proofErr w:type="spellStart"/>
      <w:r w:rsidR="00355527">
        <w:t>carouse</w:t>
      </w:r>
      <w:proofErr w:type="spellEnd"/>
      <w:r w:rsidR="00B22778">
        <w:t xml:space="preserve"> y visitando la página principa</w:t>
      </w:r>
      <w:r w:rsidR="00355527">
        <w:t>l</w:t>
      </w:r>
      <w:r w:rsidR="00B22778">
        <w:t xml:space="preserve"> de CINER para encontrar nuestro logo funcionando </w:t>
      </w:r>
      <w:r>
        <w:t xml:space="preserve"> y luego cambiamos el estado del Logo, visibilidad y la fecha de publicación. </w:t>
      </w:r>
    </w:p>
    <w:p w:rsidR="00B22778" w:rsidRPr="00AC5F41" w:rsidRDefault="00B22778" w:rsidP="00AC5F41">
      <w:r>
        <w:rPr>
          <w:noProof/>
          <w:lang w:eastAsia="es-BO"/>
        </w:rPr>
        <w:drawing>
          <wp:inline distT="0" distB="0" distL="0" distR="0">
            <wp:extent cx="5943600" cy="26015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LogoCarousel.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rsidR="00B22778" w:rsidRDefault="00C73885" w:rsidP="00B22778">
      <w:pPr>
        <w:pStyle w:val="Epgrafe"/>
        <w:jc w:val="center"/>
      </w:pPr>
      <w:r>
        <w:t>Imagen 70</w:t>
      </w:r>
      <w:r w:rsidR="00B22778" w:rsidRPr="000E3305">
        <w:t>:</w:t>
      </w:r>
      <w:r w:rsidR="00B22778">
        <w:t xml:space="preserve"> Actualizar </w:t>
      </w:r>
      <w:proofErr w:type="spellStart"/>
      <w:r w:rsidR="00B22778">
        <w:t>LogoCarousel</w:t>
      </w:r>
      <w:proofErr w:type="spellEnd"/>
    </w:p>
    <w:p w:rsidR="00B22778" w:rsidRDefault="00B22778" w:rsidP="00B22778">
      <w:pPr>
        <w:pStyle w:val="Ttulo4"/>
      </w:pPr>
      <w:r>
        <w:t>Eliminación</w:t>
      </w:r>
      <w:r w:rsidRPr="0068210F">
        <w:t xml:space="preserve"> </w:t>
      </w:r>
      <w:r>
        <w:t xml:space="preserve">de un Logo de </w:t>
      </w:r>
      <w:proofErr w:type="spellStart"/>
      <w:r>
        <w:t>LogoCarousel</w:t>
      </w:r>
      <w:proofErr w:type="spellEnd"/>
      <w:r>
        <w:t xml:space="preserve"> </w:t>
      </w:r>
    </w:p>
    <w:p w:rsidR="00B22778" w:rsidRDefault="00B22778" w:rsidP="00B22778">
      <w:r>
        <w:t xml:space="preserve">Para eliminar un logo de </w:t>
      </w:r>
      <w:proofErr w:type="spellStart"/>
      <w:r>
        <w:t>logoCarousel</w:t>
      </w:r>
      <w:proofErr w:type="spellEnd"/>
      <w:r>
        <w:t xml:space="preserve"> es necesario marcar el cuadro de selección del logo e ir a “acciones de lote” y elegir “mover a papelera” y aplicar o debajo del título hacer clic en papelera.</w:t>
      </w:r>
    </w:p>
    <w:p w:rsidR="00B22778" w:rsidRDefault="00B22778" w:rsidP="00B22778">
      <w:r>
        <w:rPr>
          <w:noProof/>
          <w:lang w:eastAsia="es-BO"/>
        </w:rPr>
        <w:drawing>
          <wp:inline distT="0" distB="0" distL="0" distR="0">
            <wp:extent cx="5943600" cy="13627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LogoCarousel.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1362710"/>
                    </a:xfrm>
                    <a:prstGeom prst="rect">
                      <a:avLst/>
                    </a:prstGeom>
                  </pic:spPr>
                </pic:pic>
              </a:graphicData>
            </a:graphic>
          </wp:inline>
        </w:drawing>
      </w:r>
    </w:p>
    <w:p w:rsidR="00B22778" w:rsidRPr="00B22778" w:rsidRDefault="00C73885" w:rsidP="00A65AD3">
      <w:pPr>
        <w:pStyle w:val="Epgrafe"/>
        <w:jc w:val="center"/>
      </w:pPr>
      <w:r>
        <w:t>Imagen 71</w:t>
      </w:r>
      <w:r w:rsidR="00B22778" w:rsidRPr="000E3305">
        <w:t>:</w:t>
      </w:r>
      <w:r w:rsidR="00B22778">
        <w:t xml:space="preserve"> Eliminar logo de </w:t>
      </w:r>
      <w:proofErr w:type="spellStart"/>
      <w:r w:rsidR="00B22778">
        <w:t>LogoCarousel</w:t>
      </w:r>
      <w:proofErr w:type="spellEnd"/>
    </w:p>
    <w:p w:rsidR="006650F1" w:rsidRDefault="00D97992" w:rsidP="008B5722">
      <w:pPr>
        <w:pStyle w:val="Ttulo11"/>
        <w:rPr>
          <w:noProof/>
          <w:lang w:val="es-BO"/>
        </w:rPr>
      </w:pPr>
      <w:bookmarkStart w:id="51" w:name="_Toc452998125"/>
      <w:bookmarkStart w:id="52" w:name="_Toc454461298"/>
      <w:r>
        <w:rPr>
          <w:noProof/>
          <w:lang w:val="es-BO"/>
        </w:rPr>
        <w:t>Administración del sitio web organizacional</w:t>
      </w:r>
      <w:bookmarkEnd w:id="51"/>
      <w:bookmarkEnd w:id="52"/>
    </w:p>
    <w:p w:rsidR="005F641B" w:rsidRDefault="005F641B" w:rsidP="005F641B">
      <w:pPr>
        <w:pStyle w:val="Ttulo4"/>
      </w:pPr>
      <w:r>
        <w:t xml:space="preserve">Añadir y editar barra de menú </w:t>
      </w:r>
    </w:p>
    <w:p w:rsidR="00C73885" w:rsidRDefault="00C73885" w:rsidP="00C73885">
      <w:r>
        <w:t xml:space="preserve">Para añadir </w:t>
      </w:r>
      <w:ins w:id="53" w:author="EnDev" w:date="2016-08-15T12:25:00Z">
        <w:r w:rsidR="00D72B44">
          <w:t xml:space="preserve">un </w:t>
        </w:r>
      </w:ins>
      <w:r>
        <w:t xml:space="preserve">nuevo menú </w:t>
      </w:r>
      <w:ins w:id="54" w:author="EnDev" w:date="2016-08-15T12:26:00Z">
        <w:r w:rsidR="00D72B44">
          <w:t>o</w:t>
        </w:r>
      </w:ins>
      <w:del w:id="55" w:author="EnDev" w:date="2016-08-15T12:25:00Z">
        <w:r w:rsidDel="00D72B44">
          <w:delText>y</w:delText>
        </w:r>
      </w:del>
      <w:r>
        <w:t xml:space="preserve"> editar los ya existentes tenemos que ingresar a la opción de menú dentro de la pestaña de Apariencia en el menú lateral de escritorio de administrador.</w:t>
      </w:r>
    </w:p>
    <w:p w:rsidR="00C73885" w:rsidRDefault="00C73885" w:rsidP="00C73885">
      <w:pPr>
        <w:jc w:val="center"/>
      </w:pPr>
      <w:r>
        <w:rPr>
          <w:noProof/>
          <w:lang w:eastAsia="es-BO"/>
        </w:rPr>
        <w:drawing>
          <wp:inline distT="0" distB="0" distL="0" distR="0">
            <wp:extent cx="2743583" cy="2143424"/>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menu.png"/>
                    <pic:cNvPicPr/>
                  </pic:nvPicPr>
                  <pic:blipFill>
                    <a:blip r:embed="rId149">
                      <a:extLst>
                        <a:ext uri="{28A0092B-C50C-407E-A947-70E740481C1C}">
                          <a14:useLocalDpi xmlns:a14="http://schemas.microsoft.com/office/drawing/2010/main" val="0"/>
                        </a:ext>
                      </a:extLst>
                    </a:blip>
                    <a:stretch>
                      <a:fillRect/>
                    </a:stretch>
                  </pic:blipFill>
                  <pic:spPr>
                    <a:xfrm>
                      <a:off x="0" y="0"/>
                      <a:ext cx="2743583" cy="2143424"/>
                    </a:xfrm>
                    <a:prstGeom prst="rect">
                      <a:avLst/>
                    </a:prstGeom>
                  </pic:spPr>
                </pic:pic>
              </a:graphicData>
            </a:graphic>
          </wp:inline>
        </w:drawing>
      </w:r>
    </w:p>
    <w:p w:rsidR="005F641B" w:rsidRDefault="00C73885" w:rsidP="0044262F">
      <w:pPr>
        <w:pStyle w:val="Epgrafe"/>
        <w:jc w:val="center"/>
      </w:pPr>
      <w:r>
        <w:t>Imagen 72</w:t>
      </w:r>
      <w:r w:rsidRPr="000E3305">
        <w:t>:</w:t>
      </w:r>
      <w:r w:rsidRPr="00C73885">
        <w:t xml:space="preserve"> </w:t>
      </w:r>
      <w:r>
        <w:t>Ingresar a “Menús”</w:t>
      </w:r>
    </w:p>
    <w:p w:rsidR="0044262F" w:rsidRPr="0044262F" w:rsidRDefault="0044262F" w:rsidP="0044262F">
      <w:r>
        <w:t xml:space="preserve">En </w:t>
      </w:r>
      <w:ins w:id="56" w:author="EnDev" w:date="2016-08-15T12:29:00Z">
        <w:r w:rsidR="00CD175A">
          <w:t>“</w:t>
        </w:r>
      </w:ins>
      <w:r>
        <w:t>Menús</w:t>
      </w:r>
      <w:ins w:id="57" w:author="EnDev" w:date="2016-08-15T12:29:00Z">
        <w:r w:rsidR="00CD175A">
          <w:t>”</w:t>
        </w:r>
      </w:ins>
      <w:r>
        <w:t xml:space="preserve"> podemos editar el menú de navegación de páginas dentro de nuestro sitio web. A nuestro menú le damos forma con las páginas que elijamos y también de las más importantes.</w:t>
      </w:r>
    </w:p>
    <w:p w:rsidR="0044262F" w:rsidRPr="0044262F" w:rsidRDefault="0044262F" w:rsidP="0044262F">
      <w:pPr>
        <w:jc w:val="center"/>
        <w:rPr>
          <w:noProof/>
          <w:lang w:val="en-US"/>
        </w:rPr>
      </w:pPr>
      <w:r>
        <w:rPr>
          <w:noProof/>
          <w:lang w:eastAsia="es-BO"/>
        </w:rPr>
        <w:drawing>
          <wp:inline distT="0" distB="0" distL="0" distR="0" wp14:anchorId="56E66E3C" wp14:editId="611FDC24">
            <wp:extent cx="4876800" cy="402700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menu.png"/>
                    <pic:cNvPicPr/>
                  </pic:nvPicPr>
                  <pic:blipFill>
                    <a:blip r:embed="rId150">
                      <a:extLst>
                        <a:ext uri="{28A0092B-C50C-407E-A947-70E740481C1C}">
                          <a14:useLocalDpi xmlns:a14="http://schemas.microsoft.com/office/drawing/2010/main" val="0"/>
                        </a:ext>
                      </a:extLst>
                    </a:blip>
                    <a:stretch>
                      <a:fillRect/>
                    </a:stretch>
                  </pic:blipFill>
                  <pic:spPr>
                    <a:xfrm>
                      <a:off x="0" y="0"/>
                      <a:ext cx="4879325" cy="4029092"/>
                    </a:xfrm>
                    <a:prstGeom prst="rect">
                      <a:avLst/>
                    </a:prstGeom>
                  </pic:spPr>
                </pic:pic>
              </a:graphicData>
            </a:graphic>
          </wp:inline>
        </w:drawing>
      </w:r>
    </w:p>
    <w:p w:rsidR="0044262F" w:rsidRDefault="0044262F" w:rsidP="0044262F">
      <w:pPr>
        <w:pStyle w:val="Epgrafe"/>
        <w:jc w:val="center"/>
      </w:pPr>
      <w:r>
        <w:t>Imagen 73</w:t>
      </w:r>
      <w:r w:rsidRPr="000E3305">
        <w:t>:</w:t>
      </w:r>
      <w:r>
        <w:t xml:space="preserve"> interfaz de “Menús”</w:t>
      </w:r>
    </w:p>
    <w:p w:rsidR="009F6F2F" w:rsidRDefault="009F6F2F" w:rsidP="0044262F">
      <w:r>
        <w:t>Para añadir un nuevo menú hacemos clic en “</w:t>
      </w:r>
      <w:ins w:id="58" w:author="EnDev" w:date="2016-08-15T12:28:00Z">
        <w:r w:rsidR="00D72B44">
          <w:t>C</w:t>
        </w:r>
      </w:ins>
      <w:del w:id="59" w:author="EnDev" w:date="2016-08-15T12:28:00Z">
        <w:r w:rsidDel="00D72B44">
          <w:delText>c</w:delText>
        </w:r>
      </w:del>
      <w:r>
        <w:t>rear nuevo menú” y le añadimos páginas y editamos su orden de aparición en el menú</w:t>
      </w:r>
    </w:p>
    <w:p w:rsidR="00FD2218" w:rsidRDefault="009F6F2F" w:rsidP="0044262F">
      <w:r>
        <w:t>En la anterior vi</w:t>
      </w:r>
      <w:r w:rsidR="00FD2218">
        <w:t>mos 5 puntos importantes para editar nuestro menú:</w:t>
      </w:r>
    </w:p>
    <w:p w:rsidR="00FD2218" w:rsidRDefault="00FD2218" w:rsidP="0044262F">
      <w:r>
        <w:t>1.-  Damos nombre al menú</w:t>
      </w:r>
    </w:p>
    <w:p w:rsidR="00FD2218" w:rsidRDefault="00FD2218" w:rsidP="0044262F">
      <w:r>
        <w:t>2.- Estructura del menú, elegimos y agregamos páginas en un determinado orden para que se muestre en nuestro menú.</w:t>
      </w:r>
    </w:p>
    <w:p w:rsidR="00FD2218" w:rsidRDefault="00FD2218" w:rsidP="00D40BC7">
      <w:pPr>
        <w:jc w:val="both"/>
      </w:pPr>
      <w:r>
        <w:t xml:space="preserve">3.- En </w:t>
      </w:r>
      <w:ins w:id="60" w:author="EnDev" w:date="2016-08-15T12:29:00Z">
        <w:r w:rsidR="00CD175A">
          <w:t>“</w:t>
        </w:r>
      </w:ins>
      <w:r w:rsidRPr="00CD175A">
        <w:t>Opciones de Menú</w:t>
      </w:r>
      <w:ins w:id="61" w:author="EnDev" w:date="2016-08-15T12:30:00Z">
        <w:r w:rsidR="00CD175A">
          <w:t>”</w:t>
        </w:r>
      </w:ins>
      <w:r>
        <w:t xml:space="preserve"> elegimos las preferencias de nuestro, menú, el primer cuadro indica si deseamos añadir una página recién creada como opción de navegación dentro de nuestro menú y en la segunda opción </w:t>
      </w:r>
      <w:ins w:id="62" w:author="EnDev" w:date="2016-08-15T12:30:00Z">
        <w:r w:rsidR="00CD175A">
          <w:t>“</w:t>
        </w:r>
      </w:ins>
      <w:del w:id="63" w:author="EnDev" w:date="2016-08-15T12:30:00Z">
        <w:r w:rsidDel="00CD175A">
          <w:delText>‘</w:delText>
        </w:r>
      </w:del>
      <w:r>
        <w:t>Ubicación del Menú</w:t>
      </w:r>
      <w:ins w:id="64" w:author="EnDev" w:date="2016-08-15T12:30:00Z">
        <w:r w:rsidR="00CD175A">
          <w:t>”</w:t>
        </w:r>
      </w:ins>
      <w:del w:id="65" w:author="EnDev" w:date="2016-08-15T12:30:00Z">
        <w:r w:rsidDel="00CD175A">
          <w:delText>’</w:delText>
        </w:r>
      </w:del>
      <w:r>
        <w:t xml:space="preserve"> decidimos la página de ubicación para nuestro menú, esta opción está determinada según el tema de </w:t>
      </w:r>
      <w:proofErr w:type="spellStart"/>
      <w:ins w:id="66" w:author="EnDev" w:date="2016-08-15T12:28:00Z">
        <w:r w:rsidR="00CD175A">
          <w:t>W</w:t>
        </w:r>
      </w:ins>
      <w:del w:id="67" w:author="EnDev" w:date="2016-08-15T12:28:00Z">
        <w:r w:rsidDel="00CD175A">
          <w:delText>w</w:delText>
        </w:r>
      </w:del>
      <w:r>
        <w:t>ord</w:t>
      </w:r>
      <w:ins w:id="68" w:author="EnDev" w:date="2016-08-15T12:29:00Z">
        <w:r w:rsidR="00CD175A">
          <w:t>P</w:t>
        </w:r>
      </w:ins>
      <w:del w:id="69" w:author="EnDev" w:date="2016-08-15T12:29:00Z">
        <w:r w:rsidDel="00CD175A">
          <w:delText>p</w:delText>
        </w:r>
      </w:del>
      <w:r>
        <w:t>ress</w:t>
      </w:r>
      <w:proofErr w:type="spellEnd"/>
      <w:r>
        <w:t xml:space="preserve"> que estemos utilizando.</w:t>
      </w:r>
    </w:p>
    <w:p w:rsidR="00FD2218" w:rsidRDefault="00FD2218" w:rsidP="00D40BC7">
      <w:pPr>
        <w:jc w:val="both"/>
      </w:pPr>
      <w:r>
        <w:t>4.- en “Páginas” se encuentran las páginas disponibles para ser añadidas al menú</w:t>
      </w:r>
      <w:r w:rsidR="00D40BC7">
        <w:t xml:space="preserve">, al igual que entradas, </w:t>
      </w:r>
      <w:r w:rsidR="006B3D8D">
        <w:t xml:space="preserve">enlaces categorizados, </w:t>
      </w:r>
      <w:r w:rsidR="00FD2121">
        <w:t>apariencia y categorías.</w:t>
      </w:r>
      <w:r w:rsidR="006B3D8D">
        <w:t xml:space="preserve"> Para añadir una página al menú hacemos clic en el recuadro de una página </w:t>
      </w:r>
      <w:r w:rsidR="009F6F2F">
        <w:t>deseada</w:t>
      </w:r>
      <w:r w:rsidR="006B3D8D">
        <w:t xml:space="preserve"> y a continuación hacemos clic en “</w:t>
      </w:r>
      <w:ins w:id="70" w:author="EnDev" w:date="2016-08-15T12:30:00Z">
        <w:r w:rsidR="00CD175A">
          <w:t>A</w:t>
        </w:r>
      </w:ins>
      <w:del w:id="71" w:author="EnDev" w:date="2016-08-15T12:30:00Z">
        <w:r w:rsidR="006B3D8D" w:rsidDel="00CD175A">
          <w:delText>a</w:delText>
        </w:r>
      </w:del>
      <w:r w:rsidR="006B3D8D">
        <w:t>ñadir al menú”</w:t>
      </w:r>
    </w:p>
    <w:p w:rsidR="009F6F2F" w:rsidRDefault="009F6F2F" w:rsidP="009F6F2F">
      <w:pPr>
        <w:jc w:val="center"/>
      </w:pPr>
      <w:r>
        <w:rPr>
          <w:noProof/>
          <w:lang w:eastAsia="es-BO"/>
        </w:rPr>
        <w:drawing>
          <wp:inline distT="0" distB="0" distL="0" distR="0">
            <wp:extent cx="1499465" cy="268605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menu.png"/>
                    <pic:cNvPicPr/>
                  </pic:nvPicPr>
                  <pic:blipFill>
                    <a:blip r:embed="rId151">
                      <a:extLst>
                        <a:ext uri="{28A0092B-C50C-407E-A947-70E740481C1C}">
                          <a14:useLocalDpi xmlns:a14="http://schemas.microsoft.com/office/drawing/2010/main" val="0"/>
                        </a:ext>
                      </a:extLst>
                    </a:blip>
                    <a:stretch>
                      <a:fillRect/>
                    </a:stretch>
                  </pic:blipFill>
                  <pic:spPr>
                    <a:xfrm>
                      <a:off x="0" y="0"/>
                      <a:ext cx="1499675" cy="2686425"/>
                    </a:xfrm>
                    <a:prstGeom prst="rect">
                      <a:avLst/>
                    </a:prstGeom>
                  </pic:spPr>
                </pic:pic>
              </a:graphicData>
            </a:graphic>
          </wp:inline>
        </w:drawing>
      </w:r>
    </w:p>
    <w:p w:rsidR="009F6F2F" w:rsidRDefault="009F6F2F" w:rsidP="009F6F2F">
      <w:pPr>
        <w:pStyle w:val="Epgrafe"/>
        <w:jc w:val="center"/>
      </w:pPr>
      <w:r>
        <w:t>Imagen 7</w:t>
      </w:r>
      <w:r w:rsidR="00B245E9">
        <w:t>4</w:t>
      </w:r>
      <w:r w:rsidRPr="000E3305">
        <w:t>:</w:t>
      </w:r>
      <w:r>
        <w:t xml:space="preserve"> Añadir página al “Menú”</w:t>
      </w:r>
    </w:p>
    <w:p w:rsidR="00FD2218" w:rsidRDefault="00FD2218" w:rsidP="0044262F">
      <w:r>
        <w:t>5.- “Gestionar</w:t>
      </w:r>
      <w:r w:rsidR="0034237B">
        <w:t xml:space="preserve"> en </w:t>
      </w:r>
      <w:r>
        <w:t xml:space="preserve"> el Personalizador” Ir al personalizador para editar el menú.</w:t>
      </w:r>
    </w:p>
    <w:p w:rsidR="006B3D8D" w:rsidRDefault="0034237B" w:rsidP="0044262F">
      <w:r>
        <w:t>En el punto</w:t>
      </w:r>
      <w:r w:rsidR="006B3D8D">
        <w:t xml:space="preserve"> 2: </w:t>
      </w:r>
      <w:r w:rsidR="009F6F2F">
        <w:t>Abrimos la pestaña de la</w:t>
      </w:r>
      <w:r w:rsidR="006B3D8D">
        <w:t xml:space="preserve"> página que deseemos editar</w:t>
      </w:r>
      <w:r w:rsidR="009F6F2F">
        <w:t xml:space="preserve">  en este caso “Inicio” podemos darle nombre mover entre diferentes páginas que aparecerán en el menú  y por último “eliminar” que es quitarla del menú.</w:t>
      </w:r>
    </w:p>
    <w:p w:rsidR="006B3D8D" w:rsidRDefault="006B3D8D" w:rsidP="006B3D8D">
      <w:pPr>
        <w:jc w:val="center"/>
      </w:pPr>
      <w:r>
        <w:rPr>
          <w:noProof/>
          <w:lang w:eastAsia="es-BO"/>
        </w:rPr>
        <w:drawing>
          <wp:inline distT="0" distB="0" distL="0" distR="0">
            <wp:extent cx="2076450" cy="287341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menu.png"/>
                    <pic:cNvPicPr/>
                  </pic:nvPicPr>
                  <pic:blipFill>
                    <a:blip r:embed="rId152">
                      <a:extLst>
                        <a:ext uri="{28A0092B-C50C-407E-A947-70E740481C1C}">
                          <a14:useLocalDpi xmlns:a14="http://schemas.microsoft.com/office/drawing/2010/main" val="0"/>
                        </a:ext>
                      </a:extLst>
                    </a:blip>
                    <a:stretch>
                      <a:fillRect/>
                    </a:stretch>
                  </pic:blipFill>
                  <pic:spPr>
                    <a:xfrm>
                      <a:off x="0" y="0"/>
                      <a:ext cx="2076740" cy="2873817"/>
                    </a:xfrm>
                    <a:prstGeom prst="rect">
                      <a:avLst/>
                    </a:prstGeom>
                  </pic:spPr>
                </pic:pic>
              </a:graphicData>
            </a:graphic>
          </wp:inline>
        </w:drawing>
      </w:r>
    </w:p>
    <w:p w:rsidR="006B3D8D" w:rsidRDefault="006B3D8D" w:rsidP="006B3D8D">
      <w:pPr>
        <w:pStyle w:val="Epgrafe"/>
        <w:jc w:val="center"/>
      </w:pPr>
      <w:r>
        <w:t>Imagen 7</w:t>
      </w:r>
      <w:r w:rsidR="009F6F2F">
        <w:t>5</w:t>
      </w:r>
      <w:r w:rsidRPr="000E3305">
        <w:t>:</w:t>
      </w:r>
      <w:r>
        <w:t xml:space="preserve"> Editar</w:t>
      </w:r>
      <w:r w:rsidR="009F6F2F">
        <w:t xml:space="preserve"> </w:t>
      </w:r>
      <w:r>
        <w:t>la estructura del “Menú”</w:t>
      </w:r>
    </w:p>
    <w:p w:rsidR="006B3D8D" w:rsidRDefault="0034237B" w:rsidP="009F6F2F">
      <w:r>
        <w:t xml:space="preserve">En el punto 5 “Gestionar en el personalizador” editamos la página en el personalizador. </w:t>
      </w:r>
    </w:p>
    <w:p w:rsidR="0034237B" w:rsidRDefault="0034237B" w:rsidP="0034237B">
      <w:pPr>
        <w:pStyle w:val="Ttulo4"/>
      </w:pPr>
      <w:r>
        <w:t xml:space="preserve">Añadir y editar barra de menú en el Personalizador </w:t>
      </w:r>
    </w:p>
    <w:p w:rsidR="0034237B" w:rsidRDefault="0034237B" w:rsidP="0034237B">
      <w:r>
        <w:t>El personalizador es otra forma de editar la página de manera visual y los cambios se ven en al mismo tiempo que se va editando.</w:t>
      </w:r>
    </w:p>
    <w:p w:rsidR="0034237B" w:rsidRDefault="0034237B" w:rsidP="00B245E9">
      <w:pPr>
        <w:jc w:val="center"/>
      </w:pPr>
      <w:r>
        <w:rPr>
          <w:noProof/>
          <w:lang w:eastAsia="es-BO"/>
        </w:rPr>
        <w:drawing>
          <wp:inline distT="0" distB="0" distL="0" distR="0">
            <wp:extent cx="4238625" cy="32016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menu.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48045" cy="3208726"/>
                    </a:xfrm>
                    <a:prstGeom prst="rect">
                      <a:avLst/>
                    </a:prstGeom>
                  </pic:spPr>
                </pic:pic>
              </a:graphicData>
            </a:graphic>
          </wp:inline>
        </w:drawing>
      </w:r>
    </w:p>
    <w:p w:rsidR="00B245E9" w:rsidRDefault="00B245E9" w:rsidP="00B245E9">
      <w:pPr>
        <w:pStyle w:val="Epgrafe"/>
        <w:jc w:val="center"/>
      </w:pPr>
      <w:r>
        <w:t>Imagen 76</w:t>
      </w:r>
      <w:r w:rsidRPr="000E3305">
        <w:t>:</w:t>
      </w:r>
      <w:r>
        <w:t xml:space="preserve"> Añadir nuevo menú en el Gestionado Personalizado</w:t>
      </w:r>
    </w:p>
    <w:p w:rsidR="00B245E9" w:rsidRDefault="00B245E9" w:rsidP="00B245E9">
      <w:pPr>
        <w:jc w:val="center"/>
      </w:pPr>
      <w:r>
        <w:rPr>
          <w:noProof/>
          <w:lang w:eastAsia="es-BO"/>
        </w:rPr>
        <w:drawing>
          <wp:inline distT="0" distB="0" distL="0" distR="0">
            <wp:extent cx="4448175" cy="3366071"/>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menu.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50060" cy="3367497"/>
                    </a:xfrm>
                    <a:prstGeom prst="rect">
                      <a:avLst/>
                    </a:prstGeom>
                  </pic:spPr>
                </pic:pic>
              </a:graphicData>
            </a:graphic>
          </wp:inline>
        </w:drawing>
      </w:r>
    </w:p>
    <w:p w:rsidR="00B245E9" w:rsidRDefault="00B245E9" w:rsidP="00B245E9">
      <w:pPr>
        <w:pStyle w:val="Epgrafe"/>
        <w:jc w:val="center"/>
      </w:pPr>
      <w:r>
        <w:t>Imagen 77</w:t>
      </w:r>
      <w:r w:rsidRPr="000E3305">
        <w:t>:</w:t>
      </w:r>
      <w:r>
        <w:t xml:space="preserve"> Añadir nuevo menú en el Gestionado Personalizado</w:t>
      </w:r>
    </w:p>
    <w:p w:rsidR="0034237B" w:rsidRDefault="00B245E9" w:rsidP="009F6F2F">
      <w:r>
        <w:t>Y podemos realizar los cambios igual que en la página de administración de menús.</w:t>
      </w:r>
    </w:p>
    <w:p w:rsidR="00B245E9" w:rsidRDefault="00B245E9" w:rsidP="00B245E9">
      <w:pPr>
        <w:pStyle w:val="Ttulo4"/>
      </w:pPr>
      <w:r>
        <w:t xml:space="preserve">Creación de nuevos Usuarios  </w:t>
      </w:r>
    </w:p>
    <w:p w:rsidR="008D0841" w:rsidRDefault="008D0841" w:rsidP="0044262F">
      <w:r>
        <w:t>Para crear nuevos usuarios vamos a la pestaña “Usuarios” en el menú lateral y hacemos clic en “añadir nuevo” usuario.</w:t>
      </w:r>
    </w:p>
    <w:p w:rsidR="006B3D8D" w:rsidRDefault="008D0841" w:rsidP="008D0841">
      <w:pPr>
        <w:jc w:val="center"/>
      </w:pPr>
      <w:r>
        <w:rPr>
          <w:noProof/>
          <w:lang w:eastAsia="es-BO"/>
        </w:rPr>
        <w:drawing>
          <wp:inline distT="0" distB="0" distL="0" distR="0">
            <wp:extent cx="4029075" cy="2830253"/>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menu.png"/>
                    <pic:cNvPicPr/>
                  </pic:nvPicPr>
                  <pic:blipFill>
                    <a:blip r:embed="rId155">
                      <a:extLst>
                        <a:ext uri="{28A0092B-C50C-407E-A947-70E740481C1C}">
                          <a14:useLocalDpi xmlns:a14="http://schemas.microsoft.com/office/drawing/2010/main" val="0"/>
                        </a:ext>
                      </a:extLst>
                    </a:blip>
                    <a:stretch>
                      <a:fillRect/>
                    </a:stretch>
                  </pic:blipFill>
                  <pic:spPr>
                    <a:xfrm>
                      <a:off x="0" y="0"/>
                      <a:ext cx="4032141" cy="2832407"/>
                    </a:xfrm>
                    <a:prstGeom prst="rect">
                      <a:avLst/>
                    </a:prstGeom>
                  </pic:spPr>
                </pic:pic>
              </a:graphicData>
            </a:graphic>
          </wp:inline>
        </w:drawing>
      </w:r>
    </w:p>
    <w:p w:rsidR="008D0841" w:rsidRDefault="008D0841" w:rsidP="008D0841">
      <w:pPr>
        <w:pStyle w:val="Epgrafe"/>
        <w:jc w:val="center"/>
      </w:pPr>
      <w:r>
        <w:t>Imagen 7</w:t>
      </w:r>
      <w:r w:rsidR="00BB7825">
        <w:t>8</w:t>
      </w:r>
      <w:r w:rsidRPr="000E3305">
        <w:t>:</w:t>
      </w:r>
      <w:r>
        <w:t xml:space="preserve"> Añadir nuevo Usuario</w:t>
      </w:r>
    </w:p>
    <w:p w:rsidR="00FE5AA0" w:rsidRDefault="008D0841" w:rsidP="00FE5AA0">
      <w:pPr>
        <w:spacing w:before="100" w:beforeAutospacing="1" w:after="100" w:afterAutospacing="1"/>
        <w:rPr>
          <w:ins w:id="72" w:author="EnDev" w:date="2016-08-15T12:39:00Z"/>
        </w:rPr>
      </w:pPr>
      <w:r>
        <w:t>Creamos al usuario llenando sus campos necesarios. En Contraseña</w:t>
      </w:r>
      <w:r w:rsidR="00BB7825">
        <w:t>, el paso 6, hacemos clic en mostrar contraseña y escribimos una contraseña fuerte</w:t>
      </w:r>
      <w:ins w:id="73" w:author="EnDev" w:date="2016-08-15T12:43:00Z">
        <w:r w:rsidR="00FE5AA0">
          <w:rPr>
            <w:rStyle w:val="Refdenotaalpie"/>
          </w:rPr>
          <w:footnoteReference w:id="9"/>
        </w:r>
      </w:ins>
      <w:r w:rsidR="00BB7825">
        <w:t>, luego la ocultamos.</w:t>
      </w:r>
      <w:ins w:id="75" w:author="EnDev" w:date="2016-08-15T12:39:00Z">
        <w:r w:rsidR="00FE5AA0">
          <w:t xml:space="preserve"> </w:t>
        </w:r>
      </w:ins>
    </w:p>
    <w:p w:rsidR="00FE5AA0" w:rsidRPr="00FE5AA0" w:rsidRDefault="00FE5AA0" w:rsidP="00FE5AA0">
      <w:pPr>
        <w:spacing w:before="100" w:beforeAutospacing="1" w:after="100" w:afterAutospacing="1"/>
        <w:rPr>
          <w:ins w:id="76" w:author="EnDev" w:date="2016-08-15T12:39:00Z"/>
          <w:rFonts w:ascii="Calibri" w:hAnsi="Calibri"/>
          <w:color w:val="1F497D"/>
          <w:lang w:val="es-ES"/>
          <w:rPrChange w:id="77" w:author="EnDev" w:date="2016-08-15T12:40:00Z">
            <w:rPr>
              <w:ins w:id="78" w:author="EnDev" w:date="2016-08-15T12:39:00Z"/>
              <w:lang w:eastAsia="ja-JP"/>
            </w:rPr>
          </w:rPrChange>
        </w:rPr>
        <w:pPrChange w:id="79" w:author="EnDev" w:date="2016-08-15T12:40:00Z">
          <w:pPr/>
        </w:pPrChange>
      </w:pPr>
      <w:ins w:id="80" w:author="EnDev" w:date="2016-08-15T12:39:00Z">
        <w:r>
          <w:rPr>
            <w:lang w:eastAsia="ja-JP"/>
          </w:rPr>
          <w:t xml:space="preserve">Ojo, por razones de seguridad es aconsejable cambiar la clave de todos los usuarios y especialmente la del usuario administrativo regularmente usando una clave fuerte con por lo menos 11 dígitos. En cuanto se quiere cambiar su clave el sistema </w:t>
        </w:r>
        <w:proofErr w:type="spellStart"/>
        <w:r>
          <w:rPr>
            <w:lang w:eastAsia="ja-JP"/>
          </w:rPr>
          <w:t>WordPress</w:t>
        </w:r>
        <w:proofErr w:type="spellEnd"/>
        <w:r>
          <w:rPr>
            <w:lang w:eastAsia="ja-JP"/>
          </w:rPr>
          <w:t xml:space="preserve"> sugiere una clave fuerte. Es aconsejable usar las claves generados por </w:t>
        </w:r>
        <w:proofErr w:type="spellStart"/>
        <w:r>
          <w:rPr>
            <w:lang w:eastAsia="ja-JP"/>
          </w:rPr>
          <w:t>WordPress</w:t>
        </w:r>
        <w:proofErr w:type="spellEnd"/>
        <w:r>
          <w:rPr>
            <w:lang w:eastAsia="ja-JP"/>
          </w:rPr>
          <w:t xml:space="preserve">.   </w:t>
        </w:r>
        <w:r>
          <w:rPr>
            <w:rFonts w:ascii="Calibri" w:hAnsi="Calibri"/>
            <w:color w:val="1F497D"/>
            <w:lang w:val="es-ES"/>
          </w:rPr>
          <w:t xml:space="preserve">Una vez que accedes al perfil del administrador, en la zona inferior hay un botón que dice “Generar contraseña”. Pulsando este botón </w:t>
        </w:r>
        <w:proofErr w:type="spellStart"/>
        <w:r>
          <w:rPr>
            <w:rFonts w:ascii="Calibri" w:hAnsi="Calibri"/>
            <w:color w:val="1F497D"/>
            <w:lang w:val="es-ES"/>
          </w:rPr>
          <w:t>Wordpress</w:t>
        </w:r>
        <w:proofErr w:type="spellEnd"/>
        <w:r>
          <w:rPr>
            <w:rFonts w:ascii="Calibri" w:hAnsi="Calibri"/>
            <w:color w:val="1F497D"/>
            <w:lang w:val="es-ES"/>
          </w:rPr>
          <w:t xml:space="preserve"> va a generar una contraseña fuerte para ti. </w:t>
        </w:r>
      </w:ins>
    </w:p>
    <w:p w:rsidR="00BB7825" w:rsidRDefault="00FE5AA0" w:rsidP="008D0841">
      <w:pPr>
        <w:rPr>
          <w:ins w:id="81" w:author="EnDev" w:date="2016-08-15T12:44:00Z"/>
          <w:lang w:eastAsia="ja-JP"/>
        </w:rPr>
      </w:pPr>
      <w:ins w:id="82" w:author="EnDev" w:date="2016-08-15T12:39:00Z">
        <w:r>
          <w:rPr>
            <w:b/>
            <w:lang w:eastAsia="ja-JP"/>
          </w:rPr>
          <w:t xml:space="preserve">Importante: </w:t>
        </w:r>
        <w:r w:rsidRPr="00E57303">
          <w:rPr>
            <w:lang w:eastAsia="ja-JP"/>
          </w:rPr>
          <w:t>Por razones de seguridad es importante</w:t>
        </w:r>
        <w:r>
          <w:rPr>
            <w:b/>
            <w:lang w:eastAsia="ja-JP"/>
          </w:rPr>
          <w:t xml:space="preserve"> </w:t>
        </w:r>
        <w:r w:rsidRPr="003E0113">
          <w:rPr>
            <w:b/>
            <w:lang w:eastAsia="ja-JP"/>
          </w:rPr>
          <w:t>no</w:t>
        </w:r>
        <w:r>
          <w:rPr>
            <w:lang w:eastAsia="ja-JP"/>
          </w:rPr>
          <w:t xml:space="preserve"> crear una cuenta con permisos administrativos que se llama “</w:t>
        </w:r>
        <w:proofErr w:type="spellStart"/>
        <w:r>
          <w:rPr>
            <w:lang w:eastAsia="ja-JP"/>
          </w:rPr>
          <w:t>admin</w:t>
        </w:r>
        <w:proofErr w:type="spellEnd"/>
        <w:r>
          <w:rPr>
            <w:lang w:eastAsia="ja-JP"/>
          </w:rPr>
          <w:t>”, “</w:t>
        </w:r>
        <w:proofErr w:type="spellStart"/>
        <w:r>
          <w:rPr>
            <w:lang w:eastAsia="ja-JP"/>
          </w:rPr>
          <w:t>aministrator</w:t>
        </w:r>
        <w:proofErr w:type="spellEnd"/>
        <w:r>
          <w:rPr>
            <w:lang w:eastAsia="ja-JP"/>
          </w:rPr>
          <w:t xml:space="preserve">” ni “administrador”.  </w:t>
        </w:r>
      </w:ins>
    </w:p>
    <w:p w:rsidR="00FE5AA0" w:rsidRDefault="00FE5AA0" w:rsidP="008D0841">
      <w:pPr>
        <w:rPr>
          <w:lang w:eastAsia="ja-JP"/>
        </w:rPr>
      </w:pPr>
    </w:p>
    <w:p w:rsidR="00CD175A" w:rsidRDefault="00BB7825" w:rsidP="00CD175A">
      <w:pPr>
        <w:rPr>
          <w:ins w:id="83" w:author="EnDev" w:date="2016-08-15T12:32:00Z"/>
          <w:lang w:eastAsia="ja-JP"/>
        </w:rPr>
      </w:pPr>
      <w:r>
        <w:t>En el paso 8, del perfil del usuario definimos la función del usuario</w:t>
      </w:r>
      <w:ins w:id="84" w:author="EnDev" w:date="2016-08-15T12:33:00Z">
        <w:r w:rsidR="00CD175A">
          <w:t>.</w:t>
        </w:r>
      </w:ins>
      <w:del w:id="85" w:author="EnDev" w:date="2016-08-15T12:32:00Z">
        <w:r w:rsidDel="00CD175A">
          <w:delText>, de acuerdo a editor, administrador, colaborador, autor u otros perfiles que estén disponibles.</w:delText>
        </w:r>
      </w:del>
      <w:ins w:id="86" w:author="EnDev" w:date="2016-08-15T12:32:00Z">
        <w:r w:rsidR="00CD175A">
          <w:t xml:space="preserve"> </w:t>
        </w:r>
        <w:r w:rsidR="00CD175A">
          <w:rPr>
            <w:lang w:eastAsia="ja-JP"/>
          </w:rPr>
          <w:t>Para editar y</w:t>
        </w:r>
        <w:r w:rsidR="00CD175A">
          <w:rPr>
            <w:lang w:eastAsia="ja-JP"/>
          </w:rPr>
          <w:t xml:space="preserve"> administrar </w:t>
        </w:r>
      </w:ins>
      <w:ins w:id="87" w:author="EnDev" w:date="2016-08-15T12:33:00Z">
        <w:r w:rsidR="00CD175A">
          <w:rPr>
            <w:lang w:eastAsia="ja-JP"/>
          </w:rPr>
          <w:t xml:space="preserve">el </w:t>
        </w:r>
      </w:ins>
      <w:ins w:id="88" w:author="EnDev" w:date="2016-08-15T12:32:00Z">
        <w:r w:rsidR="00CD175A">
          <w:rPr>
            <w:lang w:eastAsia="ja-JP"/>
          </w:rPr>
          <w:t>sitio</w:t>
        </w:r>
        <w:r w:rsidR="00CD175A">
          <w:rPr>
            <w:lang w:eastAsia="ja-JP"/>
          </w:rPr>
          <w:t xml:space="preserve"> web </w:t>
        </w:r>
      </w:ins>
      <w:ins w:id="89" w:author="EnDev" w:date="2016-08-15T12:34:00Z">
        <w:r w:rsidR="00CD175A">
          <w:rPr>
            <w:lang w:eastAsia="ja-JP"/>
          </w:rPr>
          <w:t>solo se usa los</w:t>
        </w:r>
        <w:r w:rsidR="00CD175A">
          <w:rPr>
            <w:lang w:eastAsia="ja-JP"/>
          </w:rPr>
          <w:t xml:space="preserve"> rol</w:t>
        </w:r>
        <w:r w:rsidR="00CD175A">
          <w:rPr>
            <w:lang w:eastAsia="ja-JP"/>
          </w:rPr>
          <w:t>es</w:t>
        </w:r>
        <w:r w:rsidR="00CD175A">
          <w:rPr>
            <w:lang w:eastAsia="ja-JP"/>
          </w:rPr>
          <w:t xml:space="preserve"> “editor” y “administrador”</w:t>
        </w:r>
        <w:r w:rsidR="00CD175A">
          <w:rPr>
            <w:lang w:eastAsia="ja-JP"/>
          </w:rPr>
          <w:t xml:space="preserve"> </w:t>
        </w:r>
      </w:ins>
      <w:ins w:id="90" w:author="EnDev" w:date="2016-08-15T12:33:00Z">
        <w:r w:rsidR="00CD175A">
          <w:rPr>
            <w:lang w:eastAsia="ja-JP"/>
          </w:rPr>
          <w:t>de los perfiles que estén disponibles</w:t>
        </w:r>
      </w:ins>
      <w:ins w:id="91" w:author="EnDev" w:date="2016-08-15T12:32:00Z">
        <w:r w:rsidR="00CD175A">
          <w:rPr>
            <w:lang w:eastAsia="ja-JP"/>
          </w:rPr>
          <w:t>. El administrador tiene el acceso completo a todas las funcionalidades como también la creación de nuevos usuarios. El editor solo tiene acceso a todas las funcionalidades que se necesita para crear y editar páginas y contenidos.</w:t>
        </w:r>
      </w:ins>
      <w:ins w:id="92" w:author="EnDev" w:date="2016-08-15T12:34:00Z">
        <w:r w:rsidR="00CD175A">
          <w:rPr>
            <w:lang w:eastAsia="ja-JP"/>
          </w:rPr>
          <w:t xml:space="preserve"> </w:t>
        </w:r>
      </w:ins>
    </w:p>
    <w:p w:rsidR="00BB7825" w:rsidRDefault="00BB7825" w:rsidP="008D0841"/>
    <w:p w:rsidR="00BB7825" w:rsidRDefault="00BB7825" w:rsidP="00BB7825">
      <w:pPr>
        <w:jc w:val="center"/>
      </w:pPr>
      <w:r>
        <w:rPr>
          <w:noProof/>
          <w:lang w:eastAsia="es-BO"/>
        </w:rPr>
        <w:drawing>
          <wp:inline distT="0" distB="0" distL="0" distR="0">
            <wp:extent cx="5943600" cy="24041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menu.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inline>
        </w:drawing>
      </w:r>
    </w:p>
    <w:p w:rsidR="00BB7825" w:rsidDel="00FE5AA0" w:rsidRDefault="00BB7825" w:rsidP="00BB7825">
      <w:pPr>
        <w:pStyle w:val="Epgrafe"/>
        <w:jc w:val="center"/>
        <w:rPr>
          <w:del w:id="93" w:author="EnDev" w:date="2016-08-15T12:39:00Z"/>
        </w:rPr>
      </w:pPr>
      <w:r>
        <w:t>Imagen 79</w:t>
      </w:r>
      <w:r w:rsidRPr="000E3305">
        <w:t>:</w:t>
      </w:r>
      <w:r>
        <w:t xml:space="preserve"> Crear contraseña y definir perfil de un usuario.</w:t>
      </w:r>
    </w:p>
    <w:p w:rsidR="00CD175A" w:rsidRDefault="00CD175A" w:rsidP="00FE5AA0">
      <w:pPr>
        <w:pStyle w:val="Epgrafe"/>
        <w:jc w:val="center"/>
        <w:rPr>
          <w:ins w:id="94" w:author="EnDev" w:date="2016-08-15T12:37:00Z"/>
        </w:rPr>
        <w:pPrChange w:id="95" w:author="EnDev" w:date="2016-08-15T12:39:00Z">
          <w:pPr>
            <w:pStyle w:val="Ttulo4"/>
          </w:pPr>
        </w:pPrChange>
      </w:pPr>
    </w:p>
    <w:p w:rsidR="005C05C5" w:rsidRDefault="005C05C5" w:rsidP="005C05C5">
      <w:pPr>
        <w:pStyle w:val="Ttulo4"/>
      </w:pPr>
      <w:r>
        <w:t xml:space="preserve">Edición de Usuarios  </w:t>
      </w:r>
    </w:p>
    <w:p w:rsidR="00BB7825" w:rsidRDefault="00DC5EFD" w:rsidP="008D0841">
      <w:r>
        <w:t xml:space="preserve">Para editar los usuarios vamos a la pestaña de </w:t>
      </w:r>
      <w:ins w:id="96" w:author="EnDev" w:date="2016-08-15T12:37:00Z">
        <w:r w:rsidR="00CD175A">
          <w:t>“</w:t>
        </w:r>
      </w:ins>
      <w:r>
        <w:t>Usuarios</w:t>
      </w:r>
      <w:ins w:id="97" w:author="EnDev" w:date="2016-08-15T12:37:00Z">
        <w:r w:rsidR="00CD175A">
          <w:t>”</w:t>
        </w:r>
      </w:ins>
      <w:r>
        <w:t>, todos los usuarios y elegimos  el usuario a editar.</w:t>
      </w:r>
    </w:p>
    <w:p w:rsidR="00DC5EFD" w:rsidRDefault="00DC5EFD" w:rsidP="008D0841">
      <w:r>
        <w:rPr>
          <w:noProof/>
          <w:lang w:eastAsia="es-BO"/>
        </w:rPr>
        <w:drawing>
          <wp:inline distT="0" distB="0" distL="0" distR="0">
            <wp:extent cx="5943600" cy="26911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menu.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rsidR="00DC5EFD" w:rsidRDefault="00DC5EFD" w:rsidP="00DC5EFD">
      <w:pPr>
        <w:pStyle w:val="Epgrafe"/>
        <w:jc w:val="center"/>
      </w:pPr>
      <w:r>
        <w:t xml:space="preserve">Imagen </w:t>
      </w:r>
      <w:r w:rsidR="00052F0D">
        <w:t>80</w:t>
      </w:r>
      <w:r w:rsidR="00052F0D" w:rsidRPr="000E3305">
        <w:t>:</w:t>
      </w:r>
      <w:r w:rsidR="00052F0D">
        <w:t xml:space="preserve"> ir a “editar” un usuario</w:t>
      </w:r>
      <w:r>
        <w:t>.</w:t>
      </w:r>
    </w:p>
    <w:p w:rsidR="00DC5EFD" w:rsidRPr="00DC5EFD" w:rsidRDefault="00DC5EFD" w:rsidP="008D0841">
      <w:r>
        <w:t xml:space="preserve">En la página de edición de usuario editamos los campos necesarios. </w:t>
      </w:r>
    </w:p>
    <w:p w:rsidR="00DC5EFD" w:rsidRDefault="00DC5EFD" w:rsidP="008D0841">
      <w:r>
        <w:rPr>
          <w:noProof/>
          <w:lang w:eastAsia="es-BO"/>
        </w:rPr>
        <w:drawing>
          <wp:inline distT="0" distB="0" distL="0" distR="0">
            <wp:extent cx="5941219" cy="46291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menu.png"/>
                    <pic:cNvPicPr/>
                  </pic:nvPicPr>
                  <pic:blipFill rotWithShape="1">
                    <a:blip r:embed="rId158">
                      <a:extLst>
                        <a:ext uri="{28A0092B-C50C-407E-A947-70E740481C1C}">
                          <a14:useLocalDpi xmlns:a14="http://schemas.microsoft.com/office/drawing/2010/main" val="0"/>
                        </a:ext>
                      </a:extLst>
                    </a:blip>
                    <a:srcRect b="2605"/>
                    <a:stretch/>
                  </pic:blipFill>
                  <pic:spPr bwMode="auto">
                    <a:xfrm>
                      <a:off x="0" y="0"/>
                      <a:ext cx="5943600" cy="4631005"/>
                    </a:xfrm>
                    <a:prstGeom prst="rect">
                      <a:avLst/>
                    </a:prstGeom>
                    <a:ln>
                      <a:noFill/>
                    </a:ln>
                    <a:extLst>
                      <a:ext uri="{53640926-AAD7-44D8-BBD7-CCE9431645EC}">
                        <a14:shadowObscured xmlns:a14="http://schemas.microsoft.com/office/drawing/2010/main"/>
                      </a:ext>
                    </a:extLst>
                  </pic:spPr>
                </pic:pic>
              </a:graphicData>
            </a:graphic>
          </wp:inline>
        </w:drawing>
      </w:r>
    </w:p>
    <w:p w:rsidR="00DC5EFD" w:rsidRDefault="00DC5EFD" w:rsidP="00DC5EFD">
      <w:pPr>
        <w:pStyle w:val="Epgrafe"/>
        <w:jc w:val="center"/>
      </w:pPr>
      <w:r>
        <w:t>Imagen 80</w:t>
      </w:r>
      <w:r w:rsidRPr="000E3305">
        <w:t>:</w:t>
      </w:r>
      <w:r>
        <w:t xml:space="preserve"> Interfaz de edición de un usuario.</w:t>
      </w:r>
    </w:p>
    <w:p w:rsidR="00DC5EFD" w:rsidRDefault="00DC5EFD" w:rsidP="00DC5EFD">
      <w:pPr>
        <w:pStyle w:val="Epgrafe"/>
        <w:jc w:val="center"/>
      </w:pPr>
      <w:r>
        <w:rPr>
          <w:noProof/>
          <w:lang w:eastAsia="es-BO"/>
        </w:rPr>
        <w:drawing>
          <wp:inline distT="0" distB="0" distL="0" distR="0" wp14:anchorId="0E25B201" wp14:editId="572A8F74">
            <wp:extent cx="5943600" cy="25241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menu.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r w:rsidRPr="00DC5EFD">
        <w:t xml:space="preserve"> </w:t>
      </w:r>
      <w:r>
        <w:t>Imagen 81</w:t>
      </w:r>
      <w:r w:rsidRPr="000E3305">
        <w:t>:</w:t>
      </w:r>
      <w:r>
        <w:t xml:space="preserve"> Interfaz de edición de un usuario “Acerca del usuario”.</w:t>
      </w:r>
    </w:p>
    <w:p w:rsidR="00052F0D" w:rsidRDefault="00052F0D" w:rsidP="00052F0D">
      <w:pPr>
        <w:pStyle w:val="Ttulo4"/>
      </w:pPr>
      <w:r>
        <w:t xml:space="preserve">Editar la información de </w:t>
      </w:r>
      <w:proofErr w:type="spellStart"/>
      <w:r>
        <w:t>footer</w:t>
      </w:r>
      <w:proofErr w:type="spellEnd"/>
      <w:r>
        <w:t>/ pie de página.</w:t>
      </w:r>
    </w:p>
    <w:p w:rsidR="00052F0D" w:rsidRDefault="00B95F4E" w:rsidP="00B95F4E">
      <w:pPr>
        <w:jc w:val="both"/>
        <w:rPr>
          <w:lang w:val="es-ES"/>
        </w:rPr>
      </w:pPr>
      <w:r>
        <w:rPr>
          <w:lang w:val="es-ES"/>
        </w:rPr>
        <w:t xml:space="preserve">Para editar la información del </w:t>
      </w:r>
      <w:proofErr w:type="spellStart"/>
      <w:r>
        <w:rPr>
          <w:lang w:val="es-ES"/>
        </w:rPr>
        <w:t>footer</w:t>
      </w:r>
      <w:proofErr w:type="spellEnd"/>
      <w:r>
        <w:rPr>
          <w:lang w:val="es-ES"/>
        </w:rPr>
        <w:t xml:space="preserve"> debemos ir a la pestaña “Apariencia” del Menú lateral del administrador y seleccionar “editor”</w:t>
      </w:r>
    </w:p>
    <w:p w:rsidR="00B95F4E" w:rsidRDefault="00B95F4E" w:rsidP="00B95F4E">
      <w:pPr>
        <w:jc w:val="center"/>
      </w:pPr>
      <w:r>
        <w:rPr>
          <w:noProof/>
          <w:lang w:eastAsia="es-BO"/>
        </w:rPr>
        <w:drawing>
          <wp:inline distT="0" distB="0" distL="0" distR="0" wp14:anchorId="11D49ED2" wp14:editId="24DDA09A">
            <wp:extent cx="981075" cy="1725580"/>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menu.png"/>
                    <pic:cNvPicPr/>
                  </pic:nvPicPr>
                  <pic:blipFill>
                    <a:blip r:embed="rId160">
                      <a:extLst>
                        <a:ext uri="{28A0092B-C50C-407E-A947-70E740481C1C}">
                          <a14:useLocalDpi xmlns:a14="http://schemas.microsoft.com/office/drawing/2010/main" val="0"/>
                        </a:ext>
                      </a:extLst>
                    </a:blip>
                    <a:stretch>
                      <a:fillRect/>
                    </a:stretch>
                  </pic:blipFill>
                  <pic:spPr>
                    <a:xfrm>
                      <a:off x="0" y="0"/>
                      <a:ext cx="981212" cy="1725821"/>
                    </a:xfrm>
                    <a:prstGeom prst="rect">
                      <a:avLst/>
                    </a:prstGeom>
                  </pic:spPr>
                </pic:pic>
              </a:graphicData>
            </a:graphic>
          </wp:inline>
        </w:drawing>
      </w:r>
    </w:p>
    <w:p w:rsidR="00B95F4E" w:rsidRDefault="00B95F4E" w:rsidP="00B95F4E">
      <w:pPr>
        <w:pStyle w:val="Epgrafe"/>
        <w:jc w:val="center"/>
      </w:pPr>
      <w:r>
        <w:t>Imagen 82</w:t>
      </w:r>
      <w:r w:rsidRPr="000E3305">
        <w:t>:</w:t>
      </w:r>
      <w:r>
        <w:t xml:space="preserve"> Ingresar al editor</w:t>
      </w:r>
    </w:p>
    <w:p w:rsidR="00B95F4E" w:rsidRDefault="00B95F4E" w:rsidP="00B95F4E">
      <w:r>
        <w:t>Y después ingresamos al archivo de nuestra plantilla “Pie de página (</w:t>
      </w:r>
      <w:proofErr w:type="spellStart"/>
      <w:r>
        <w:t>footer.php</w:t>
      </w:r>
      <w:proofErr w:type="spellEnd"/>
      <w:r>
        <w:t>)” para editarla.</w:t>
      </w:r>
    </w:p>
    <w:p w:rsidR="00B95F4E" w:rsidRDefault="00B95F4E" w:rsidP="00B95F4E">
      <w:pPr>
        <w:jc w:val="center"/>
      </w:pPr>
      <w:r>
        <w:rPr>
          <w:noProof/>
          <w:lang w:eastAsia="es-BO"/>
        </w:rPr>
        <w:drawing>
          <wp:inline distT="0" distB="0" distL="0" distR="0">
            <wp:extent cx="1285875" cy="177403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menu.png"/>
                    <pic:cNvPicPr/>
                  </pic:nvPicPr>
                  <pic:blipFill>
                    <a:blip r:embed="rId161">
                      <a:extLst>
                        <a:ext uri="{28A0092B-C50C-407E-A947-70E740481C1C}">
                          <a14:useLocalDpi xmlns:a14="http://schemas.microsoft.com/office/drawing/2010/main" val="0"/>
                        </a:ext>
                      </a:extLst>
                    </a:blip>
                    <a:stretch>
                      <a:fillRect/>
                    </a:stretch>
                  </pic:blipFill>
                  <pic:spPr>
                    <a:xfrm>
                      <a:off x="0" y="0"/>
                      <a:ext cx="1286054" cy="1774278"/>
                    </a:xfrm>
                    <a:prstGeom prst="rect">
                      <a:avLst/>
                    </a:prstGeom>
                  </pic:spPr>
                </pic:pic>
              </a:graphicData>
            </a:graphic>
          </wp:inline>
        </w:drawing>
      </w:r>
    </w:p>
    <w:p w:rsidR="00393B69" w:rsidRDefault="00B95F4E" w:rsidP="00393B69">
      <w:pPr>
        <w:pStyle w:val="Epgrafe"/>
        <w:jc w:val="center"/>
      </w:pPr>
      <w:r>
        <w:t>Imagen 82</w:t>
      </w:r>
      <w:r w:rsidRPr="000E3305">
        <w:t>:</w:t>
      </w:r>
      <w:r>
        <w:t xml:space="preserve"> Ingresar al editor de Pie de página</w:t>
      </w:r>
    </w:p>
    <w:p w:rsidR="00393B69" w:rsidRPr="00393B69" w:rsidRDefault="00393B69" w:rsidP="00393B69">
      <w:r>
        <w:t>Podemos ver el código PHP y HTML del archivo (</w:t>
      </w:r>
      <w:proofErr w:type="spellStart"/>
      <w:r>
        <w:t>footer.php</w:t>
      </w:r>
      <w:proofErr w:type="spellEnd"/>
      <w:r>
        <w:t>)</w:t>
      </w:r>
    </w:p>
    <w:tbl>
      <w:tblPr>
        <w:tblStyle w:val="Tablaconcuadrcula"/>
        <w:tblW w:w="0" w:type="auto"/>
        <w:tblLayout w:type="fixed"/>
        <w:tblLook w:val="04A0" w:firstRow="1" w:lastRow="0" w:firstColumn="1" w:lastColumn="0" w:noHBand="0" w:noVBand="1"/>
      </w:tblPr>
      <w:tblGrid>
        <w:gridCol w:w="558"/>
        <w:gridCol w:w="9018"/>
      </w:tblGrid>
      <w:tr w:rsidR="001A3BA5" w:rsidRPr="00D72B44" w:rsidTr="00C52267">
        <w:tc>
          <w:tcPr>
            <w:tcW w:w="558" w:type="dxa"/>
            <w:shd w:val="clear" w:color="auto" w:fill="E7E6E6" w:themeFill="background2"/>
          </w:tcPr>
          <w:p w:rsidR="001A3BA5" w:rsidRPr="00C52267" w:rsidRDefault="00C52267" w:rsidP="001A3BA5">
            <w:r w:rsidRPr="00C52267">
              <w:t>1</w:t>
            </w:r>
          </w:p>
        </w:tc>
        <w:tc>
          <w:tcPr>
            <w:tcW w:w="9018" w:type="dxa"/>
          </w:tcPr>
          <w:p w:rsidR="001A3BA5" w:rsidRPr="00D92E81" w:rsidRDefault="00D92E81" w:rsidP="001A3BA5">
            <w:pPr>
              <w:rPr>
                <w:lang w:val="en-US"/>
              </w:rPr>
            </w:pPr>
            <w:r w:rsidRPr="00C52267">
              <w:rPr>
                <w:color w:val="4472C4" w:themeColor="accent5"/>
                <w:lang w:val="en-US"/>
              </w:rPr>
              <w:t xml:space="preserve">&lt;footer </w:t>
            </w:r>
            <w:r w:rsidRPr="00504BA1">
              <w:rPr>
                <w:color w:val="FF0000"/>
                <w:lang w:val="en-US"/>
              </w:rPr>
              <w:t>id</w:t>
            </w:r>
            <w:r w:rsidRPr="00D92E81">
              <w:rPr>
                <w:lang w:val="en-US"/>
              </w:rPr>
              <w:t>=</w:t>
            </w:r>
            <w:r w:rsidRPr="00235DFF">
              <w:rPr>
                <w:color w:val="7030A0"/>
                <w:lang w:val="en-US"/>
              </w:rPr>
              <w:t>"colophon"</w:t>
            </w:r>
            <w:r w:rsidRPr="00D92E81">
              <w:rPr>
                <w:lang w:val="en-US"/>
              </w:rPr>
              <w:t xml:space="preserve"> </w:t>
            </w:r>
            <w:r w:rsidRPr="00504BA1">
              <w:rPr>
                <w:color w:val="FF0000"/>
                <w:lang w:val="en-US"/>
              </w:rPr>
              <w:t>class</w:t>
            </w:r>
            <w:r w:rsidRPr="00D92E81">
              <w:rPr>
                <w:lang w:val="en-US"/>
              </w:rPr>
              <w:t>=</w:t>
            </w:r>
            <w:r w:rsidRPr="00235DFF">
              <w:rPr>
                <w:color w:val="7030A0"/>
                <w:lang w:val="en-US"/>
              </w:rPr>
              <w:t>"</w:t>
            </w:r>
            <w:proofErr w:type="spellStart"/>
            <w:r w:rsidRPr="00235DFF">
              <w:rPr>
                <w:color w:val="7030A0"/>
                <w:lang w:val="en-US"/>
              </w:rPr>
              <w:t>clearfix</w:t>
            </w:r>
            <w:proofErr w:type="spellEnd"/>
            <w:r w:rsidRPr="00235DFF">
              <w:rPr>
                <w:color w:val="7030A0"/>
                <w:lang w:val="en-US"/>
              </w:rPr>
              <w:t xml:space="preserve"> footer"</w:t>
            </w:r>
            <w:r w:rsidRPr="00D92E81">
              <w:rPr>
                <w:lang w:val="en-US"/>
              </w:rPr>
              <w:t xml:space="preserve"> </w:t>
            </w:r>
            <w:r w:rsidRPr="00C52267">
              <w:rPr>
                <w:color w:val="4472C4" w:themeColor="accent5"/>
                <w:lang w:val="en-US"/>
              </w:rPr>
              <w:t>&gt;</w:t>
            </w:r>
          </w:p>
        </w:tc>
      </w:tr>
      <w:tr w:rsidR="00D92E81" w:rsidTr="00C52267">
        <w:tc>
          <w:tcPr>
            <w:tcW w:w="558" w:type="dxa"/>
            <w:shd w:val="clear" w:color="auto" w:fill="E7E6E6" w:themeFill="background2"/>
          </w:tcPr>
          <w:p w:rsidR="00D92E81" w:rsidRPr="00C52267" w:rsidRDefault="00C52267" w:rsidP="001A3BA5">
            <w:pPr>
              <w:rPr>
                <w:lang w:val="en-US"/>
              </w:rPr>
            </w:pPr>
            <w:r w:rsidRPr="00C52267">
              <w:rPr>
                <w:lang w:val="en-US"/>
              </w:rPr>
              <w:t>2</w:t>
            </w:r>
          </w:p>
        </w:tc>
        <w:tc>
          <w:tcPr>
            <w:tcW w:w="9018" w:type="dxa"/>
          </w:tcPr>
          <w:p w:rsidR="00D92E81" w:rsidRDefault="00D92E81" w:rsidP="001A3BA5">
            <w:r w:rsidRPr="00D92E81">
              <w:tab/>
            </w:r>
            <w:r w:rsidRPr="00C52267">
              <w:rPr>
                <w:color w:val="4472C4" w:themeColor="accent5"/>
              </w:rPr>
              <w:t>&lt;</w:t>
            </w:r>
            <w:proofErr w:type="spellStart"/>
            <w:r w:rsidRPr="00C52267">
              <w:rPr>
                <w:color w:val="4472C4" w:themeColor="accent5"/>
              </w:rPr>
              <w:t>table</w:t>
            </w:r>
            <w:proofErr w:type="spellEnd"/>
            <w:r w:rsidRPr="00C52267">
              <w:rPr>
                <w:color w:val="4472C4" w:themeColor="accent5"/>
              </w:rPr>
              <w:t xml:space="preserve"> </w:t>
            </w:r>
            <w:proofErr w:type="spellStart"/>
            <w:r w:rsidRPr="00504BA1">
              <w:rPr>
                <w:color w:val="FF0000"/>
              </w:rPr>
              <w:t>style</w:t>
            </w:r>
            <w:proofErr w:type="spellEnd"/>
            <w:r w:rsidRPr="00D92E81">
              <w:t>=</w:t>
            </w:r>
            <w:r w:rsidRPr="00235DFF">
              <w:rPr>
                <w:color w:val="7030A0"/>
              </w:rPr>
              <w:t>"width:100%;"</w:t>
            </w:r>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n-US"/>
              </w:rPr>
            </w:pPr>
            <w:r w:rsidRPr="00C52267">
              <w:rPr>
                <w:lang w:val="en-US"/>
              </w:rPr>
              <w:t>3</w:t>
            </w:r>
          </w:p>
        </w:tc>
        <w:tc>
          <w:tcPr>
            <w:tcW w:w="9018" w:type="dxa"/>
          </w:tcPr>
          <w:p w:rsidR="00D92E81" w:rsidRPr="00D92E81" w:rsidRDefault="00D92E81" w:rsidP="001A3BA5">
            <w:r w:rsidRPr="00D92E81">
              <w:tab/>
            </w:r>
            <w:r w:rsidRPr="00D92E81">
              <w:tab/>
            </w:r>
            <w:r w:rsidRPr="00C52267">
              <w:rPr>
                <w:color w:val="4472C4" w:themeColor="accent5"/>
              </w:rPr>
              <w:t>&lt;</w:t>
            </w:r>
            <w:proofErr w:type="spellStart"/>
            <w:r w:rsidRPr="00C52267">
              <w:rPr>
                <w:color w:val="4472C4" w:themeColor="accent5"/>
              </w:rPr>
              <w:t>tr</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n-US"/>
              </w:rPr>
            </w:pPr>
            <w:r w:rsidRPr="00C52267">
              <w:rPr>
                <w:lang w:val="en-US"/>
              </w:rPr>
              <w:t>4</w:t>
            </w:r>
          </w:p>
        </w:tc>
        <w:tc>
          <w:tcPr>
            <w:tcW w:w="9018" w:type="dxa"/>
          </w:tcPr>
          <w:p w:rsidR="00D92E81" w:rsidRPr="00D92E81" w:rsidRDefault="00D92E81" w:rsidP="001A3BA5">
            <w:r w:rsidRPr="00D92E81">
              <w:tab/>
            </w:r>
            <w:r w:rsidRPr="00D92E81">
              <w:tab/>
            </w:r>
            <w:r w:rsidRPr="00D92E81">
              <w:tab/>
            </w:r>
            <w:r w:rsidRPr="00C52267">
              <w:rPr>
                <w:color w:val="4472C4" w:themeColor="accent5"/>
              </w:rPr>
              <w:t>&lt;</w:t>
            </w:r>
            <w:proofErr w:type="spellStart"/>
            <w:r w:rsidRPr="00C52267">
              <w:rPr>
                <w:color w:val="4472C4" w:themeColor="accent5"/>
              </w:rPr>
              <w:t>td</w:t>
            </w:r>
            <w:proofErr w:type="spellEnd"/>
            <w:r w:rsidRPr="00C52267">
              <w:rPr>
                <w:color w:val="4472C4" w:themeColor="accent5"/>
              </w:rPr>
              <w:t xml:space="preserve"> </w:t>
            </w:r>
            <w:proofErr w:type="spellStart"/>
            <w:r w:rsidRPr="00504BA1">
              <w:rPr>
                <w:color w:val="FF0000"/>
              </w:rPr>
              <w:t>style</w:t>
            </w:r>
            <w:proofErr w:type="spellEnd"/>
            <w:r w:rsidRPr="00D92E81">
              <w:t>=</w:t>
            </w:r>
            <w:r w:rsidRPr="00235DFF">
              <w:rPr>
                <w:color w:val="7030A0"/>
              </w:rPr>
              <w:t>"width:65%"</w:t>
            </w:r>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5</w:t>
            </w:r>
          </w:p>
        </w:tc>
        <w:tc>
          <w:tcPr>
            <w:tcW w:w="9018" w:type="dxa"/>
          </w:tcPr>
          <w:p w:rsidR="00D92E81" w:rsidRPr="00D92E81" w:rsidRDefault="00D92E81" w:rsidP="001A3BA5">
            <w:r w:rsidRPr="00D92E81">
              <w:tab/>
            </w:r>
            <w:r w:rsidRPr="00D92E81">
              <w:tab/>
            </w:r>
            <w:r w:rsidRPr="00D92E81">
              <w:tab/>
            </w:r>
            <w:r w:rsidRPr="00D92E81">
              <w:tab/>
              <w:t>CINER - Centro de Información en Energías Renovables</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6</w:t>
            </w:r>
          </w:p>
        </w:tc>
        <w:tc>
          <w:tcPr>
            <w:tcW w:w="9018" w:type="dxa"/>
          </w:tcPr>
          <w:p w:rsidR="00D92E81" w:rsidRPr="00D92E81" w:rsidRDefault="00D92E81" w:rsidP="001A3BA5">
            <w:r w:rsidRPr="00D92E81">
              <w:tab/>
            </w:r>
            <w:r w:rsidRPr="00D92E81">
              <w:tab/>
            </w:r>
            <w:r w:rsidRPr="00D92E81">
              <w:tab/>
            </w:r>
            <w:r w:rsidRPr="00D92E81">
              <w:tab/>
              <w:t>Av. Santa Cruz esq. Beni Nº 1274</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7</w:t>
            </w:r>
          </w:p>
        </w:tc>
        <w:tc>
          <w:tcPr>
            <w:tcW w:w="9018" w:type="dxa"/>
          </w:tcPr>
          <w:p w:rsidR="00D92E81" w:rsidRPr="00D92E81" w:rsidRDefault="00D92E81" w:rsidP="001A3BA5">
            <w:r w:rsidRPr="00D92E81">
              <w:tab/>
            </w:r>
            <w:r w:rsidRPr="00D92E81">
              <w:tab/>
            </w:r>
            <w:r w:rsidRPr="00D92E81">
              <w:tab/>
            </w:r>
            <w:r w:rsidRPr="00D92E81">
              <w:tab/>
              <w:t>Edificio Comercial Center, Piso 3, Of. 3</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8</w:t>
            </w:r>
          </w:p>
        </w:tc>
        <w:tc>
          <w:tcPr>
            <w:tcW w:w="9018" w:type="dxa"/>
          </w:tcPr>
          <w:p w:rsidR="00D92E81" w:rsidRPr="00D92E81" w:rsidRDefault="00D92E81" w:rsidP="001A3BA5">
            <w:r w:rsidRPr="00D92E81">
              <w:tab/>
            </w:r>
            <w:r w:rsidRPr="00D92E81">
              <w:tab/>
            </w:r>
            <w:r w:rsidRPr="00D92E81">
              <w:tab/>
            </w:r>
            <w:r w:rsidRPr="00D92E81">
              <w:tab/>
            </w:r>
            <w:r>
              <w:t>Casilla 2762</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9</w:t>
            </w:r>
          </w:p>
        </w:tc>
        <w:tc>
          <w:tcPr>
            <w:tcW w:w="9018" w:type="dxa"/>
          </w:tcPr>
          <w:p w:rsidR="00D92E81" w:rsidRPr="00D92E81" w:rsidRDefault="00D92E81" w:rsidP="001A3BA5">
            <w:r>
              <w:tab/>
            </w:r>
            <w:r>
              <w:tab/>
            </w:r>
            <w:r>
              <w:tab/>
            </w:r>
            <w:r>
              <w:tab/>
              <w:t>Cochabamba, Bolivia</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C52267">
            <w:pPr>
              <w:rPr>
                <w:lang w:val="es-ES"/>
              </w:rPr>
            </w:pPr>
            <w:r w:rsidRPr="00C52267">
              <w:rPr>
                <w:lang w:val="es-ES"/>
              </w:rPr>
              <w:t>10</w:t>
            </w:r>
          </w:p>
        </w:tc>
        <w:tc>
          <w:tcPr>
            <w:tcW w:w="9018" w:type="dxa"/>
          </w:tcPr>
          <w:p w:rsidR="00D92E81" w:rsidRDefault="00D92E81" w:rsidP="001A3BA5">
            <w:r w:rsidRPr="00D92E81">
              <w:tab/>
            </w:r>
            <w:r w:rsidRPr="00D92E81">
              <w:tab/>
            </w:r>
            <w:r w:rsidRPr="00D92E81">
              <w:tab/>
            </w:r>
            <w:r w:rsidRPr="00C52267">
              <w:rPr>
                <w:color w:val="4472C4" w:themeColor="accent5"/>
              </w:rPr>
              <w:t>&lt;/</w:t>
            </w:r>
            <w:proofErr w:type="spellStart"/>
            <w:r w:rsidRPr="00C52267">
              <w:rPr>
                <w:color w:val="4472C4" w:themeColor="accent5"/>
              </w:rPr>
              <w:t>td</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11</w:t>
            </w:r>
          </w:p>
        </w:tc>
        <w:tc>
          <w:tcPr>
            <w:tcW w:w="9018" w:type="dxa"/>
          </w:tcPr>
          <w:p w:rsidR="00D92E81" w:rsidRPr="00D92E81" w:rsidRDefault="00D92E81" w:rsidP="001A3BA5">
            <w:r w:rsidRPr="00D92E81">
              <w:tab/>
            </w:r>
            <w:r w:rsidRPr="00D92E81">
              <w:tab/>
            </w:r>
            <w:r w:rsidRPr="00D92E81">
              <w:tab/>
            </w:r>
            <w:r w:rsidRPr="00C52267">
              <w:rPr>
                <w:color w:val="4472C4" w:themeColor="accent5"/>
              </w:rPr>
              <w:t>&lt;</w:t>
            </w:r>
            <w:proofErr w:type="spellStart"/>
            <w:r w:rsidRPr="00C52267">
              <w:rPr>
                <w:color w:val="4472C4" w:themeColor="accent5"/>
              </w:rPr>
              <w:t>td</w:t>
            </w:r>
            <w:proofErr w:type="spellEnd"/>
            <w:r w:rsidRPr="00C52267">
              <w:rPr>
                <w:color w:val="4472C4" w:themeColor="accent5"/>
              </w:rPr>
              <w:t xml:space="preserve"> </w:t>
            </w:r>
            <w:proofErr w:type="spellStart"/>
            <w:r w:rsidRPr="00504BA1">
              <w:rPr>
                <w:color w:val="FF0000"/>
              </w:rPr>
              <w:t>style</w:t>
            </w:r>
            <w:proofErr w:type="spellEnd"/>
            <w:r w:rsidRPr="00D92E81">
              <w:t>=</w:t>
            </w:r>
            <w:r w:rsidRPr="00235DFF">
              <w:rPr>
                <w:color w:val="7030A0"/>
              </w:rPr>
              <w:t>"width:16%"</w:t>
            </w:r>
            <w:r w:rsidRPr="00C52267">
              <w:rPr>
                <w:color w:val="4472C4" w:themeColor="accent5"/>
              </w:rPr>
              <w:t>&gt;</w:t>
            </w:r>
            <w:r w:rsidRPr="00D92E81">
              <w:tab/>
              <w:t xml:space="preserve">    </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12</w:t>
            </w:r>
          </w:p>
        </w:tc>
        <w:tc>
          <w:tcPr>
            <w:tcW w:w="9018" w:type="dxa"/>
          </w:tcPr>
          <w:p w:rsidR="00D92E81" w:rsidRPr="00D92E81" w:rsidRDefault="00D92E81" w:rsidP="001A3BA5">
            <w:r w:rsidRPr="00D92E81">
              <w:tab/>
            </w:r>
            <w:r w:rsidRPr="00D92E81">
              <w:tab/>
            </w:r>
            <w:r w:rsidRPr="00D92E81">
              <w:tab/>
            </w:r>
            <w:r w:rsidRPr="00D92E81">
              <w:tab/>
              <w:t>Teléfono:</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13</w:t>
            </w:r>
          </w:p>
        </w:tc>
        <w:tc>
          <w:tcPr>
            <w:tcW w:w="9018" w:type="dxa"/>
          </w:tcPr>
          <w:p w:rsidR="00D92E81" w:rsidRPr="00D92E81" w:rsidRDefault="00D92E81" w:rsidP="001A3BA5">
            <w:r w:rsidRPr="00D92E81">
              <w:tab/>
            </w:r>
            <w:r w:rsidRPr="00D92E81">
              <w:tab/>
            </w:r>
            <w:r w:rsidRPr="00D92E81">
              <w:tab/>
            </w:r>
            <w:r w:rsidRPr="00D92E81">
              <w:tab/>
              <w:t>Fax:</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14</w:t>
            </w:r>
          </w:p>
        </w:tc>
        <w:tc>
          <w:tcPr>
            <w:tcW w:w="9018" w:type="dxa"/>
          </w:tcPr>
          <w:p w:rsidR="00D92E81" w:rsidRPr="00D92E81" w:rsidRDefault="00D92E81" w:rsidP="001A3BA5">
            <w:r w:rsidRPr="00D92E81">
              <w:tab/>
            </w:r>
            <w:r w:rsidRPr="00D92E81">
              <w:tab/>
            </w:r>
            <w:r w:rsidRPr="00D92E81">
              <w:tab/>
            </w:r>
            <w:r w:rsidRPr="00D92E81">
              <w:tab/>
              <w:t>Correo electrónico:</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15</w:t>
            </w:r>
          </w:p>
        </w:tc>
        <w:tc>
          <w:tcPr>
            <w:tcW w:w="9018" w:type="dxa"/>
          </w:tcPr>
          <w:p w:rsidR="00D92E81" w:rsidRPr="00D92E81" w:rsidRDefault="00D92E81" w:rsidP="001A3BA5">
            <w:r w:rsidRPr="00D92E81">
              <w:tab/>
            </w:r>
            <w:r w:rsidRPr="00D92E81">
              <w:tab/>
            </w:r>
            <w:r w:rsidRPr="00D92E81">
              <w:tab/>
            </w:r>
            <w:r w:rsidRPr="00C52267">
              <w:rPr>
                <w:color w:val="4472C4" w:themeColor="accent5"/>
              </w:rPr>
              <w:t>&lt;/</w:t>
            </w:r>
            <w:proofErr w:type="spellStart"/>
            <w:r w:rsidRPr="00C52267">
              <w:rPr>
                <w:color w:val="4472C4" w:themeColor="accent5"/>
              </w:rPr>
              <w:t>td</w:t>
            </w:r>
            <w:proofErr w:type="spellEnd"/>
            <w:r w:rsidRPr="00C52267">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16</w:t>
            </w:r>
          </w:p>
        </w:tc>
        <w:tc>
          <w:tcPr>
            <w:tcW w:w="9018" w:type="dxa"/>
          </w:tcPr>
          <w:p w:rsidR="00D92E81" w:rsidRPr="00D92E81" w:rsidRDefault="00D92E81" w:rsidP="001A3BA5">
            <w:r w:rsidRPr="00D92E81">
              <w:tab/>
            </w:r>
            <w:r w:rsidRPr="00D92E81">
              <w:tab/>
            </w:r>
            <w:r w:rsidRPr="00D92E81">
              <w:tab/>
            </w:r>
            <w:r w:rsidRPr="00F22D33">
              <w:rPr>
                <w:color w:val="4472C4" w:themeColor="accent5"/>
              </w:rPr>
              <w:t>&lt;</w:t>
            </w:r>
            <w:proofErr w:type="spellStart"/>
            <w:r w:rsidRPr="00F22D33">
              <w:rPr>
                <w:color w:val="4472C4" w:themeColor="accent5"/>
              </w:rPr>
              <w:t>td</w:t>
            </w:r>
            <w:proofErr w:type="spellEnd"/>
            <w:r w:rsidRPr="00D92E81">
              <w:t xml:space="preserve"> </w:t>
            </w:r>
            <w:proofErr w:type="spellStart"/>
            <w:r w:rsidRPr="00504BA1">
              <w:rPr>
                <w:color w:val="FF0000"/>
              </w:rPr>
              <w:t>style</w:t>
            </w:r>
            <w:proofErr w:type="spellEnd"/>
            <w:r w:rsidRPr="00D92E81">
              <w:t>=</w:t>
            </w:r>
            <w:r w:rsidRPr="00235DFF">
              <w:rPr>
                <w:color w:val="7030A0"/>
              </w:rPr>
              <w:t>"width:17%"</w:t>
            </w:r>
            <w:r w:rsidRPr="00F22D33">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17</w:t>
            </w:r>
          </w:p>
        </w:tc>
        <w:tc>
          <w:tcPr>
            <w:tcW w:w="9018" w:type="dxa"/>
          </w:tcPr>
          <w:p w:rsidR="00D92E81" w:rsidRPr="00D92E81" w:rsidRDefault="00D92E81" w:rsidP="001A3BA5">
            <w:r w:rsidRPr="00D92E81">
              <w:tab/>
            </w:r>
            <w:r w:rsidRPr="00D92E81">
              <w:tab/>
            </w:r>
            <w:r w:rsidRPr="00D92E81">
              <w:tab/>
              <w:t xml:space="preserve"> (+591 – 4) 4280702</w:t>
            </w:r>
            <w:r w:rsidRPr="00F22D33">
              <w:rPr>
                <w:color w:val="4472C4" w:themeColor="accent5"/>
              </w:rPr>
              <w:t>&lt;</w:t>
            </w:r>
            <w:proofErr w:type="spellStart"/>
            <w:r w:rsidRPr="00F22D33">
              <w:rPr>
                <w:color w:val="4472C4" w:themeColor="accent5"/>
              </w:rPr>
              <w:t>br</w:t>
            </w:r>
            <w:proofErr w:type="spellEnd"/>
            <w:r w:rsidRPr="00F22D33">
              <w:rPr>
                <w:color w:val="4472C4" w:themeColor="accent5"/>
              </w:rPr>
              <w:t>/&gt;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18</w:t>
            </w:r>
          </w:p>
        </w:tc>
        <w:tc>
          <w:tcPr>
            <w:tcW w:w="9018" w:type="dxa"/>
          </w:tcPr>
          <w:p w:rsidR="00D92E81" w:rsidRPr="00D92E81" w:rsidRDefault="00D92E81" w:rsidP="001A3BA5">
            <w:r w:rsidRPr="00D92E81">
              <w:tab/>
            </w:r>
            <w:r w:rsidRPr="00D92E81">
              <w:tab/>
            </w:r>
            <w:r w:rsidRPr="00D92E81">
              <w:tab/>
              <w:t xml:space="preserve"> (+591 – 4) 4295996</w:t>
            </w:r>
            <w:r w:rsidRPr="00F22D33">
              <w:rPr>
                <w:color w:val="4472C4" w:themeColor="accent5"/>
              </w:rPr>
              <w:t>&lt;</w:t>
            </w:r>
            <w:proofErr w:type="spellStart"/>
            <w:r w:rsidRPr="00F22D33">
              <w:rPr>
                <w:color w:val="4472C4" w:themeColor="accent5"/>
              </w:rPr>
              <w:t>br</w:t>
            </w:r>
            <w:proofErr w:type="spellEnd"/>
            <w:r w:rsidRPr="00F22D33">
              <w:rPr>
                <w:color w:val="4472C4" w:themeColor="accent5"/>
              </w:rPr>
              <w:t>/&gt;</w:t>
            </w:r>
          </w:p>
        </w:tc>
      </w:tr>
      <w:tr w:rsidR="00D92E81" w:rsidTr="00C52267">
        <w:trPr>
          <w:trHeight w:val="593"/>
        </w:trPr>
        <w:tc>
          <w:tcPr>
            <w:tcW w:w="558" w:type="dxa"/>
            <w:shd w:val="clear" w:color="auto" w:fill="E7E6E6" w:themeFill="background2"/>
          </w:tcPr>
          <w:p w:rsidR="00D92E81" w:rsidRPr="00C52267" w:rsidRDefault="00C52267" w:rsidP="001A3BA5">
            <w:pPr>
              <w:rPr>
                <w:lang w:val="es-ES"/>
              </w:rPr>
            </w:pPr>
            <w:r w:rsidRPr="00C52267">
              <w:rPr>
                <w:lang w:val="es-ES"/>
              </w:rPr>
              <w:t>19</w:t>
            </w:r>
          </w:p>
        </w:tc>
        <w:tc>
          <w:tcPr>
            <w:tcW w:w="9018" w:type="dxa"/>
          </w:tcPr>
          <w:p w:rsidR="00D92E81" w:rsidRPr="00D92E81" w:rsidRDefault="00D92E81" w:rsidP="001A3BA5">
            <w:r w:rsidRPr="00D92E81">
              <w:t>&amp;#099;&amp;#105;&amp;#110;&amp;#101;&amp;#114;&amp;#064;&amp;#099;&amp;#105;&amp;#110;&amp;#101;&amp;#114;&amp;#046;&amp;#111;&amp;#114;&amp;#103;</w:t>
            </w:r>
            <w:r w:rsidRPr="00F22D33">
              <w:rPr>
                <w:color w:val="4472C4" w:themeColor="accent5"/>
              </w:rPr>
              <w:t>&lt;br/&gt;</w:t>
            </w:r>
          </w:p>
        </w:tc>
      </w:tr>
      <w:tr w:rsidR="00D92E81" w:rsidTr="00C52267">
        <w:tc>
          <w:tcPr>
            <w:tcW w:w="558" w:type="dxa"/>
            <w:shd w:val="clear" w:color="auto" w:fill="E7E6E6" w:themeFill="background2"/>
          </w:tcPr>
          <w:p w:rsidR="00D92E81" w:rsidRPr="00C52267" w:rsidRDefault="00C52267" w:rsidP="001A3BA5">
            <w:pPr>
              <w:rPr>
                <w:lang w:val="es-ES"/>
              </w:rPr>
            </w:pPr>
            <w:r w:rsidRPr="00C52267">
              <w:rPr>
                <w:lang w:val="es-ES"/>
              </w:rPr>
              <w:t>20</w:t>
            </w:r>
          </w:p>
        </w:tc>
        <w:tc>
          <w:tcPr>
            <w:tcW w:w="9018" w:type="dxa"/>
          </w:tcPr>
          <w:p w:rsidR="00D92E81" w:rsidRPr="00D92E81" w:rsidRDefault="00D92E81" w:rsidP="001A3BA5">
            <w:r w:rsidRPr="00D92E81">
              <w:tab/>
            </w:r>
            <w:r w:rsidRPr="00D92E81">
              <w:tab/>
            </w:r>
            <w:r w:rsidRPr="00D92E81">
              <w:tab/>
            </w:r>
            <w:r w:rsidRPr="00F22D33">
              <w:rPr>
                <w:color w:val="4472C4" w:themeColor="accent5"/>
              </w:rPr>
              <w:t xml:space="preserve"> &lt;/</w:t>
            </w:r>
            <w:proofErr w:type="spellStart"/>
            <w:r w:rsidRPr="00F22D33">
              <w:rPr>
                <w:color w:val="4472C4" w:themeColor="accent5"/>
              </w:rPr>
              <w:t>br</w:t>
            </w:r>
            <w:proofErr w:type="spellEnd"/>
            <w:r w:rsidRPr="00F22D33">
              <w:rPr>
                <w:color w:val="4472C4" w:themeColor="accent5"/>
              </w:rPr>
              <w:t>&gt;</w:t>
            </w:r>
          </w:p>
        </w:tc>
      </w:tr>
      <w:tr w:rsidR="00D92E81" w:rsidRPr="00D72B44" w:rsidTr="00C52267">
        <w:tc>
          <w:tcPr>
            <w:tcW w:w="558" w:type="dxa"/>
            <w:shd w:val="clear" w:color="auto" w:fill="E7E6E6" w:themeFill="background2"/>
          </w:tcPr>
          <w:p w:rsidR="00D92E81" w:rsidRPr="00C52267" w:rsidRDefault="00C52267" w:rsidP="001A3BA5">
            <w:pPr>
              <w:rPr>
                <w:lang w:val="es-ES"/>
              </w:rPr>
            </w:pPr>
            <w:r w:rsidRPr="00C52267">
              <w:rPr>
                <w:lang w:val="es-ES"/>
              </w:rPr>
              <w:t>21</w:t>
            </w:r>
          </w:p>
        </w:tc>
        <w:tc>
          <w:tcPr>
            <w:tcW w:w="9018" w:type="dxa"/>
          </w:tcPr>
          <w:p w:rsidR="00D92E81" w:rsidRPr="00D92E81" w:rsidRDefault="00D92E81" w:rsidP="001A3BA5">
            <w:pPr>
              <w:rPr>
                <w:lang w:val="en-US"/>
              </w:rPr>
            </w:pPr>
            <w:r w:rsidRPr="00D92E81">
              <w:tab/>
            </w:r>
            <w:r w:rsidRPr="00D92E81">
              <w:tab/>
            </w:r>
            <w:r w:rsidRPr="00D92E81">
              <w:tab/>
            </w:r>
            <w:r w:rsidRPr="00F22D33">
              <w:rPr>
                <w:color w:val="4472C4" w:themeColor="accent5"/>
                <w:lang w:val="en-US"/>
              </w:rPr>
              <w:t>&lt;a</w:t>
            </w:r>
            <w:r w:rsidRPr="00D92E81">
              <w:rPr>
                <w:lang w:val="en-US"/>
              </w:rPr>
              <w:t xml:space="preserve"> </w:t>
            </w:r>
            <w:proofErr w:type="spellStart"/>
            <w:r w:rsidRPr="00504BA1">
              <w:rPr>
                <w:color w:val="FF0000"/>
                <w:lang w:val="en-US"/>
              </w:rPr>
              <w:t>href</w:t>
            </w:r>
            <w:proofErr w:type="spellEnd"/>
            <w:r w:rsidRPr="00D92E81">
              <w:rPr>
                <w:lang w:val="en-US"/>
              </w:rPr>
              <w:t>=</w:t>
            </w:r>
            <w:r w:rsidRPr="00235DFF">
              <w:rPr>
                <w:color w:val="7030A0"/>
                <w:lang w:val="en-US"/>
              </w:rPr>
              <w:t>"https://www.facebook.com/pages/CINER/123920171014054"</w:t>
            </w:r>
            <w:r w:rsidRPr="00D92E81">
              <w:rPr>
                <w:lang w:val="en-US"/>
              </w:rPr>
              <w:t xml:space="preserve"> </w:t>
            </w:r>
            <w:r w:rsidRPr="00504BA1">
              <w:rPr>
                <w:color w:val="FF0000"/>
                <w:lang w:val="en-US"/>
              </w:rPr>
              <w:t>target</w:t>
            </w:r>
            <w:r w:rsidRPr="00D92E81">
              <w:rPr>
                <w:lang w:val="en-US"/>
              </w:rPr>
              <w:t>=</w:t>
            </w:r>
            <w:r w:rsidRPr="00235DFF">
              <w:rPr>
                <w:color w:val="7030A0"/>
                <w:lang w:val="en-US"/>
              </w:rPr>
              <w:t>"_blank"</w:t>
            </w:r>
            <w:r w:rsidRPr="00F22D33">
              <w:rPr>
                <w:color w:val="4472C4" w:themeColor="accent5"/>
                <w:lang w:val="en-US"/>
              </w:rPr>
              <w:t>&gt;&lt;</w:t>
            </w:r>
            <w:proofErr w:type="spellStart"/>
            <w:r w:rsidRPr="00F22D33">
              <w:rPr>
                <w:color w:val="4472C4" w:themeColor="accent5"/>
                <w:lang w:val="en-US"/>
              </w:rPr>
              <w:t>img</w:t>
            </w:r>
            <w:proofErr w:type="spellEnd"/>
            <w:r w:rsidRPr="00F22D33">
              <w:rPr>
                <w:color w:val="4472C4" w:themeColor="accent5"/>
                <w:lang w:val="en-US"/>
              </w:rPr>
              <w:t xml:space="preserve"> </w:t>
            </w:r>
            <w:r w:rsidRPr="00504BA1">
              <w:rPr>
                <w:color w:val="FF0000"/>
                <w:lang w:val="en-US"/>
              </w:rPr>
              <w:t>class</w:t>
            </w:r>
            <w:r w:rsidRPr="00D92E81">
              <w:rPr>
                <w:lang w:val="en-US"/>
              </w:rPr>
              <w:t>=</w:t>
            </w:r>
            <w:r w:rsidRPr="00235DFF">
              <w:rPr>
                <w:color w:val="7030A0"/>
                <w:lang w:val="en-US"/>
              </w:rPr>
              <w:t>"</w:t>
            </w:r>
            <w:proofErr w:type="spellStart"/>
            <w:r w:rsidRPr="00235DFF">
              <w:rPr>
                <w:color w:val="7030A0"/>
                <w:lang w:val="en-US"/>
              </w:rPr>
              <w:t>roundBorder</w:t>
            </w:r>
            <w:proofErr w:type="spellEnd"/>
            <w:r w:rsidRPr="00235DFF">
              <w:rPr>
                <w:color w:val="7030A0"/>
                <w:lang w:val="en-US"/>
              </w:rPr>
              <w:t xml:space="preserve">" </w:t>
            </w:r>
            <w:proofErr w:type="spellStart"/>
            <w:r w:rsidRPr="00504BA1">
              <w:rPr>
                <w:color w:val="FF0000"/>
                <w:lang w:val="en-US"/>
              </w:rPr>
              <w:t>src</w:t>
            </w:r>
            <w:proofErr w:type="spellEnd"/>
            <w:r w:rsidRPr="00D92E81">
              <w:rPr>
                <w:lang w:val="en-US"/>
              </w:rPr>
              <w:t>=</w:t>
            </w:r>
            <w:r w:rsidRPr="00235DFF">
              <w:rPr>
                <w:color w:val="7030A0"/>
                <w:lang w:val="en-US"/>
              </w:rPr>
              <w:t>"</w:t>
            </w:r>
            <w:r w:rsidRPr="00504BA1">
              <w:rPr>
                <w:color w:val="FF0000"/>
                <w:lang w:val="en-US"/>
              </w:rPr>
              <w:t>&lt;</w:t>
            </w:r>
            <w:proofErr w:type="gramStart"/>
            <w:r w:rsidRPr="00504BA1">
              <w:rPr>
                <w:color w:val="FF0000"/>
                <w:lang w:val="en-US"/>
              </w:rPr>
              <w:t>?</w:t>
            </w:r>
            <w:proofErr w:type="spellStart"/>
            <w:r w:rsidRPr="00504BA1">
              <w:rPr>
                <w:color w:val="FF0000"/>
                <w:lang w:val="en-US"/>
              </w:rPr>
              <w:t>php</w:t>
            </w:r>
            <w:proofErr w:type="spellEnd"/>
            <w:proofErr w:type="gramEnd"/>
            <w:r w:rsidRPr="00D92E81">
              <w:rPr>
                <w:lang w:val="en-US"/>
              </w:rPr>
              <w:t xml:space="preserve"> </w:t>
            </w:r>
            <w:r w:rsidRPr="00F22D33">
              <w:rPr>
                <w:color w:val="4472C4" w:themeColor="accent5"/>
                <w:lang w:val="en-US"/>
              </w:rPr>
              <w:t>echo</w:t>
            </w:r>
            <w:r w:rsidRPr="00D92E81">
              <w:rPr>
                <w:lang w:val="en-US"/>
              </w:rPr>
              <w:t xml:space="preserve"> get_stylesheet_directory_uri</w:t>
            </w:r>
            <w:r w:rsidRPr="00235DFF">
              <w:rPr>
                <w:color w:val="7030A0"/>
                <w:lang w:val="en-US"/>
              </w:rPr>
              <w:t>().'</w:t>
            </w:r>
            <w:r w:rsidRPr="00D92E81">
              <w:rPr>
                <w:lang w:val="en-US"/>
              </w:rPr>
              <w:t>/images/siguenos_facebook.png'</w:t>
            </w:r>
            <w:r w:rsidRPr="00504BA1">
              <w:rPr>
                <w:color w:val="FF0000"/>
                <w:lang w:val="en-US"/>
              </w:rPr>
              <w:t>?&gt;</w:t>
            </w:r>
            <w:r w:rsidRPr="00235DFF">
              <w:rPr>
                <w:color w:val="7030A0"/>
                <w:lang w:val="en-US"/>
              </w:rPr>
              <w:t>"</w:t>
            </w:r>
            <w:r w:rsidRPr="00D92E81">
              <w:rPr>
                <w:lang w:val="en-US"/>
              </w:rPr>
              <w:t xml:space="preserve"> </w:t>
            </w:r>
            <w:r w:rsidRPr="00504BA1">
              <w:rPr>
                <w:color w:val="FF0000"/>
                <w:lang w:val="en-US"/>
              </w:rPr>
              <w:t>alt</w:t>
            </w:r>
            <w:r w:rsidRPr="00D92E81">
              <w:rPr>
                <w:lang w:val="en-US"/>
              </w:rPr>
              <w:t>=</w:t>
            </w:r>
            <w:r w:rsidRPr="00235DFF">
              <w:rPr>
                <w:color w:val="7030A0"/>
                <w:lang w:val="en-US"/>
              </w:rPr>
              <w:t xml:space="preserve">"Facebook" </w:t>
            </w:r>
            <w:r w:rsidRPr="00504BA1">
              <w:rPr>
                <w:color w:val="FF0000"/>
                <w:lang w:val="en-US"/>
              </w:rPr>
              <w:t>style</w:t>
            </w:r>
            <w:r w:rsidRPr="00D92E81">
              <w:rPr>
                <w:lang w:val="en-US"/>
              </w:rPr>
              <w:t>=</w:t>
            </w:r>
            <w:r w:rsidRPr="00235DFF">
              <w:rPr>
                <w:color w:val="7030A0"/>
                <w:lang w:val="en-US"/>
              </w:rPr>
              <w:t>"width:160px;height:74px;"</w:t>
            </w:r>
            <w:r w:rsidRPr="00D92E81">
              <w:rPr>
                <w:lang w:val="en-US"/>
              </w:rPr>
              <w:t xml:space="preserve"> /</w:t>
            </w:r>
            <w:r w:rsidRPr="00F22D33">
              <w:rPr>
                <w:color w:val="4472C4" w:themeColor="accent5"/>
                <w:lang w:val="en-US"/>
              </w:rPr>
              <w:t>&gt;&lt;/a&gt;</w:t>
            </w:r>
          </w:p>
        </w:tc>
      </w:tr>
      <w:tr w:rsidR="00D92E81" w:rsidRPr="00D92E81" w:rsidTr="00C52267">
        <w:tc>
          <w:tcPr>
            <w:tcW w:w="558" w:type="dxa"/>
            <w:shd w:val="clear" w:color="auto" w:fill="E7E6E6" w:themeFill="background2"/>
          </w:tcPr>
          <w:p w:rsidR="00D92E81" w:rsidRPr="00C52267" w:rsidRDefault="00C52267" w:rsidP="001A3BA5">
            <w:pPr>
              <w:rPr>
                <w:lang w:val="en-US"/>
              </w:rPr>
            </w:pPr>
            <w:r w:rsidRPr="00C52267">
              <w:rPr>
                <w:lang w:val="en-US"/>
              </w:rPr>
              <w:t>22</w:t>
            </w:r>
          </w:p>
        </w:tc>
        <w:tc>
          <w:tcPr>
            <w:tcW w:w="9018" w:type="dxa"/>
          </w:tcPr>
          <w:p w:rsidR="00D92E81" w:rsidRPr="00D92E81" w:rsidRDefault="00D92E81" w:rsidP="001A3BA5">
            <w:pPr>
              <w:rPr>
                <w:lang w:val="en-US"/>
              </w:rPr>
            </w:pPr>
            <w:r w:rsidRPr="00D92E81">
              <w:rPr>
                <w:lang w:val="en-US"/>
              </w:rPr>
              <w:tab/>
            </w:r>
            <w:r w:rsidRPr="00D92E81">
              <w:rPr>
                <w:lang w:val="en-US"/>
              </w:rPr>
              <w:tab/>
            </w:r>
            <w:r w:rsidRPr="00D92E81">
              <w:rPr>
                <w:lang w:val="en-US"/>
              </w:rPr>
              <w:tab/>
            </w:r>
            <w:r w:rsidRPr="00F22D33">
              <w:rPr>
                <w:color w:val="4472C4" w:themeColor="accent5"/>
                <w:lang w:val="en-US"/>
              </w:rPr>
              <w:t>&lt;/td&gt;</w:t>
            </w:r>
          </w:p>
        </w:tc>
      </w:tr>
      <w:tr w:rsidR="00D92E81" w:rsidRPr="00D92E81" w:rsidTr="00C52267">
        <w:tc>
          <w:tcPr>
            <w:tcW w:w="558" w:type="dxa"/>
            <w:shd w:val="clear" w:color="auto" w:fill="E7E6E6" w:themeFill="background2"/>
          </w:tcPr>
          <w:p w:rsidR="00D92E81" w:rsidRPr="00C52267" w:rsidRDefault="00C52267" w:rsidP="001A3BA5">
            <w:pPr>
              <w:rPr>
                <w:lang w:val="en-US"/>
              </w:rPr>
            </w:pPr>
            <w:r w:rsidRPr="00C52267">
              <w:rPr>
                <w:lang w:val="en-US"/>
              </w:rPr>
              <w:t>23</w:t>
            </w:r>
          </w:p>
        </w:tc>
        <w:tc>
          <w:tcPr>
            <w:tcW w:w="9018" w:type="dxa"/>
          </w:tcPr>
          <w:p w:rsidR="00D92E81" w:rsidRPr="00D92E81" w:rsidRDefault="00D92E81" w:rsidP="001A3BA5">
            <w:pPr>
              <w:rPr>
                <w:lang w:val="en-US"/>
              </w:rPr>
            </w:pPr>
            <w:r w:rsidRPr="00D92E81">
              <w:rPr>
                <w:lang w:val="en-US"/>
              </w:rPr>
              <w:tab/>
            </w:r>
            <w:r w:rsidRPr="00D92E81">
              <w:rPr>
                <w:lang w:val="en-US"/>
              </w:rPr>
              <w:tab/>
            </w:r>
            <w:r w:rsidRPr="00D92E81">
              <w:rPr>
                <w:lang w:val="en-US"/>
              </w:rPr>
              <w:tab/>
            </w:r>
            <w:r w:rsidRPr="00F22D33">
              <w:rPr>
                <w:color w:val="4472C4" w:themeColor="accent5"/>
                <w:lang w:val="en-US"/>
              </w:rPr>
              <w:t xml:space="preserve">&lt;td </w:t>
            </w:r>
            <w:r w:rsidRPr="00504BA1">
              <w:rPr>
                <w:color w:val="FF0000"/>
                <w:lang w:val="en-US"/>
              </w:rPr>
              <w:t>style</w:t>
            </w:r>
            <w:r w:rsidRPr="00D92E81">
              <w:rPr>
                <w:lang w:val="en-US"/>
              </w:rPr>
              <w:t>=</w:t>
            </w:r>
            <w:r w:rsidRPr="00235DFF">
              <w:rPr>
                <w:color w:val="7030A0"/>
                <w:lang w:val="en-US"/>
              </w:rPr>
              <w:t>"width:2%"</w:t>
            </w:r>
            <w:r w:rsidRPr="00F22D33">
              <w:rPr>
                <w:color w:val="4472C4" w:themeColor="accent5"/>
                <w:lang w:val="en-US"/>
              </w:rPr>
              <w:t>&gt;</w:t>
            </w:r>
          </w:p>
        </w:tc>
      </w:tr>
      <w:tr w:rsidR="00D92E81" w:rsidRPr="00D92E81" w:rsidTr="00C52267">
        <w:tc>
          <w:tcPr>
            <w:tcW w:w="558" w:type="dxa"/>
            <w:shd w:val="clear" w:color="auto" w:fill="E7E6E6" w:themeFill="background2"/>
          </w:tcPr>
          <w:p w:rsidR="00D92E81" w:rsidRPr="00C52267" w:rsidRDefault="00C52267" w:rsidP="001A3BA5">
            <w:pPr>
              <w:rPr>
                <w:lang w:val="en-US"/>
              </w:rPr>
            </w:pPr>
            <w:r w:rsidRPr="00C52267">
              <w:rPr>
                <w:lang w:val="en-US"/>
              </w:rPr>
              <w:t>24</w:t>
            </w:r>
          </w:p>
        </w:tc>
        <w:tc>
          <w:tcPr>
            <w:tcW w:w="9018" w:type="dxa"/>
          </w:tcPr>
          <w:p w:rsidR="00D92E81" w:rsidRPr="00D92E81" w:rsidRDefault="00D92E81" w:rsidP="001A3BA5">
            <w:pPr>
              <w:rPr>
                <w:lang w:val="en-US"/>
              </w:rPr>
            </w:pPr>
            <w:r w:rsidRPr="00D92E81">
              <w:rPr>
                <w:lang w:val="en-US"/>
              </w:rPr>
              <w:tab/>
            </w:r>
            <w:r w:rsidRPr="00D92E81">
              <w:rPr>
                <w:lang w:val="en-US"/>
              </w:rPr>
              <w:tab/>
            </w:r>
            <w:r w:rsidRPr="00D92E81">
              <w:rPr>
                <w:lang w:val="en-US"/>
              </w:rPr>
              <w:tab/>
              <w:t>&amp;</w:t>
            </w:r>
            <w:proofErr w:type="spellStart"/>
            <w:r w:rsidRPr="00D92E81">
              <w:rPr>
                <w:lang w:val="en-US"/>
              </w:rPr>
              <w:t>nbsp</w:t>
            </w:r>
            <w:proofErr w:type="spellEnd"/>
            <w:r w:rsidRPr="00D92E81">
              <w:rPr>
                <w:lang w:val="en-US"/>
              </w:rPr>
              <w:t>;</w:t>
            </w:r>
          </w:p>
        </w:tc>
      </w:tr>
      <w:tr w:rsidR="00D92E81" w:rsidRPr="00D92E81" w:rsidTr="00C52267">
        <w:tc>
          <w:tcPr>
            <w:tcW w:w="558" w:type="dxa"/>
            <w:shd w:val="clear" w:color="auto" w:fill="E7E6E6" w:themeFill="background2"/>
          </w:tcPr>
          <w:p w:rsidR="00D92E81" w:rsidRPr="00C52267" w:rsidRDefault="00C52267" w:rsidP="001A3BA5">
            <w:pPr>
              <w:rPr>
                <w:lang w:val="en-US"/>
              </w:rPr>
            </w:pPr>
            <w:r w:rsidRPr="00C52267">
              <w:rPr>
                <w:lang w:val="en-US"/>
              </w:rPr>
              <w:t>25</w:t>
            </w:r>
          </w:p>
        </w:tc>
        <w:tc>
          <w:tcPr>
            <w:tcW w:w="9018" w:type="dxa"/>
          </w:tcPr>
          <w:p w:rsidR="00D92E81" w:rsidRPr="00D92E81" w:rsidRDefault="00D92E81" w:rsidP="001A3BA5">
            <w:pPr>
              <w:rPr>
                <w:lang w:val="en-US"/>
              </w:rPr>
            </w:pPr>
            <w:r w:rsidRPr="00D92E81">
              <w:rPr>
                <w:lang w:val="en-US"/>
              </w:rPr>
              <w:tab/>
            </w:r>
            <w:r w:rsidRPr="00D92E81">
              <w:rPr>
                <w:lang w:val="en-US"/>
              </w:rPr>
              <w:tab/>
            </w:r>
            <w:r w:rsidRPr="00D92E81">
              <w:rPr>
                <w:lang w:val="en-US"/>
              </w:rPr>
              <w:tab/>
            </w:r>
            <w:r w:rsidRPr="00F22D33">
              <w:rPr>
                <w:color w:val="4472C4" w:themeColor="accent5"/>
                <w:lang w:val="en-US"/>
              </w:rPr>
              <w:t>&lt;/td&gt;</w:t>
            </w:r>
          </w:p>
        </w:tc>
      </w:tr>
      <w:tr w:rsidR="00D92E81" w:rsidRPr="00D92E81" w:rsidTr="00C52267">
        <w:tc>
          <w:tcPr>
            <w:tcW w:w="558" w:type="dxa"/>
            <w:shd w:val="clear" w:color="auto" w:fill="E7E6E6" w:themeFill="background2"/>
          </w:tcPr>
          <w:p w:rsidR="00D92E81" w:rsidRPr="00C52267" w:rsidRDefault="00C52267" w:rsidP="001A3BA5">
            <w:pPr>
              <w:rPr>
                <w:lang w:val="en-US"/>
              </w:rPr>
            </w:pPr>
            <w:r w:rsidRPr="00C52267">
              <w:rPr>
                <w:lang w:val="en-US"/>
              </w:rPr>
              <w:t>26</w:t>
            </w:r>
          </w:p>
        </w:tc>
        <w:tc>
          <w:tcPr>
            <w:tcW w:w="9018" w:type="dxa"/>
          </w:tcPr>
          <w:p w:rsidR="00D92E81" w:rsidRPr="00D92E81" w:rsidRDefault="00D92E81" w:rsidP="001A3BA5">
            <w:pPr>
              <w:rPr>
                <w:lang w:val="en-US"/>
              </w:rPr>
            </w:pPr>
            <w:r w:rsidRPr="00D92E81">
              <w:rPr>
                <w:lang w:val="en-US"/>
              </w:rPr>
              <w:tab/>
            </w:r>
            <w:r w:rsidRPr="00D92E81">
              <w:rPr>
                <w:lang w:val="en-US"/>
              </w:rPr>
              <w:tab/>
            </w:r>
            <w:r w:rsidRPr="00F22D33">
              <w:rPr>
                <w:color w:val="4472C4" w:themeColor="accent5"/>
                <w:lang w:val="en-US"/>
              </w:rPr>
              <w:t>&lt;/</w:t>
            </w:r>
            <w:proofErr w:type="spellStart"/>
            <w:r w:rsidRPr="00F22D33">
              <w:rPr>
                <w:color w:val="4472C4" w:themeColor="accent5"/>
                <w:lang w:val="en-US"/>
              </w:rPr>
              <w:t>tr</w:t>
            </w:r>
            <w:proofErr w:type="spellEnd"/>
            <w:r w:rsidRPr="00F22D33">
              <w:rPr>
                <w:color w:val="4472C4" w:themeColor="accent5"/>
                <w:lang w:val="en-US"/>
              </w:rPr>
              <w:t>&gt;</w:t>
            </w:r>
          </w:p>
        </w:tc>
      </w:tr>
      <w:tr w:rsidR="00D92E81" w:rsidRPr="00D92E81" w:rsidTr="00C52267">
        <w:tc>
          <w:tcPr>
            <w:tcW w:w="558" w:type="dxa"/>
            <w:shd w:val="clear" w:color="auto" w:fill="E7E6E6" w:themeFill="background2"/>
          </w:tcPr>
          <w:p w:rsidR="00D92E81" w:rsidRPr="00C52267" w:rsidRDefault="00C52267" w:rsidP="001A3BA5">
            <w:pPr>
              <w:rPr>
                <w:lang w:val="en-US"/>
              </w:rPr>
            </w:pPr>
            <w:r w:rsidRPr="00C52267">
              <w:rPr>
                <w:lang w:val="en-US"/>
              </w:rPr>
              <w:t>27</w:t>
            </w:r>
          </w:p>
        </w:tc>
        <w:tc>
          <w:tcPr>
            <w:tcW w:w="9018" w:type="dxa"/>
          </w:tcPr>
          <w:p w:rsidR="00D92E81" w:rsidRPr="00D92E81" w:rsidRDefault="00D92E81" w:rsidP="001A3BA5">
            <w:pPr>
              <w:rPr>
                <w:lang w:val="en-US"/>
              </w:rPr>
            </w:pPr>
            <w:r w:rsidRPr="00D92E81">
              <w:rPr>
                <w:lang w:val="en-US"/>
              </w:rPr>
              <w:tab/>
            </w:r>
            <w:r w:rsidRPr="00F22D33">
              <w:rPr>
                <w:color w:val="4472C4" w:themeColor="accent5"/>
                <w:lang w:val="en-US"/>
              </w:rPr>
              <w:t>&lt;/table&gt;</w:t>
            </w:r>
          </w:p>
        </w:tc>
      </w:tr>
      <w:tr w:rsidR="00D92E81" w:rsidRPr="00D92E81" w:rsidTr="00C52267">
        <w:tc>
          <w:tcPr>
            <w:tcW w:w="558" w:type="dxa"/>
            <w:shd w:val="clear" w:color="auto" w:fill="E7E6E6" w:themeFill="background2"/>
          </w:tcPr>
          <w:p w:rsidR="00D92E81" w:rsidRPr="00C52267" w:rsidRDefault="00C52267" w:rsidP="001A3BA5">
            <w:pPr>
              <w:rPr>
                <w:lang w:val="en-US"/>
              </w:rPr>
            </w:pPr>
            <w:r w:rsidRPr="00C52267">
              <w:rPr>
                <w:lang w:val="en-US"/>
              </w:rPr>
              <w:t>28</w:t>
            </w:r>
          </w:p>
        </w:tc>
        <w:tc>
          <w:tcPr>
            <w:tcW w:w="9018" w:type="dxa"/>
          </w:tcPr>
          <w:p w:rsidR="00D92E81" w:rsidRPr="00D92E81" w:rsidRDefault="00D92E81" w:rsidP="001A3BA5">
            <w:pPr>
              <w:rPr>
                <w:lang w:val="en-US"/>
              </w:rPr>
            </w:pPr>
            <w:r w:rsidRPr="00D92E81">
              <w:rPr>
                <w:lang w:val="en-US"/>
              </w:rPr>
              <w:tab/>
            </w:r>
            <w:r w:rsidRPr="00F22D33">
              <w:rPr>
                <w:color w:val="4472C4" w:themeColor="accent5"/>
                <w:lang w:val="en-US"/>
              </w:rPr>
              <w:t xml:space="preserve">&lt;table </w:t>
            </w:r>
            <w:r w:rsidRPr="00504BA1">
              <w:rPr>
                <w:color w:val="FF0000"/>
                <w:lang w:val="en-US"/>
              </w:rPr>
              <w:t>style</w:t>
            </w:r>
            <w:r w:rsidRPr="00D92E81">
              <w:rPr>
                <w:lang w:val="en-US"/>
              </w:rPr>
              <w:t>=</w:t>
            </w:r>
            <w:r w:rsidRPr="00235DFF">
              <w:rPr>
                <w:color w:val="7030A0"/>
                <w:lang w:val="en-US"/>
              </w:rPr>
              <w:t>"width:100%"</w:t>
            </w:r>
            <w:r w:rsidRPr="00F22D33">
              <w:rPr>
                <w:color w:val="4472C4" w:themeColor="accent5"/>
                <w:lang w:val="en-US"/>
              </w:rPr>
              <w:t>&gt;</w:t>
            </w:r>
          </w:p>
        </w:tc>
      </w:tr>
      <w:tr w:rsidR="00D92E81" w:rsidRPr="00D92E81" w:rsidTr="00C52267">
        <w:tc>
          <w:tcPr>
            <w:tcW w:w="558" w:type="dxa"/>
            <w:shd w:val="clear" w:color="auto" w:fill="E7E6E6" w:themeFill="background2"/>
          </w:tcPr>
          <w:p w:rsidR="00D92E81" w:rsidRPr="00C52267" w:rsidRDefault="00C52267" w:rsidP="001A3BA5">
            <w:pPr>
              <w:rPr>
                <w:lang w:val="en-US"/>
              </w:rPr>
            </w:pPr>
            <w:r w:rsidRPr="00C52267">
              <w:rPr>
                <w:lang w:val="en-US"/>
              </w:rPr>
              <w:t>29</w:t>
            </w:r>
          </w:p>
        </w:tc>
        <w:tc>
          <w:tcPr>
            <w:tcW w:w="9018" w:type="dxa"/>
          </w:tcPr>
          <w:p w:rsidR="00D92E81" w:rsidRPr="00D92E81" w:rsidRDefault="00D92E81" w:rsidP="001A3BA5">
            <w:pPr>
              <w:rPr>
                <w:lang w:val="en-US"/>
              </w:rPr>
            </w:pPr>
            <w:r w:rsidRPr="00D92E81">
              <w:rPr>
                <w:lang w:val="en-US"/>
              </w:rPr>
              <w:tab/>
            </w:r>
            <w:r w:rsidRPr="00D92E81">
              <w:rPr>
                <w:lang w:val="en-US"/>
              </w:rPr>
              <w:tab/>
            </w:r>
            <w:r w:rsidRPr="00F22D33">
              <w:rPr>
                <w:color w:val="4472C4" w:themeColor="accent5"/>
                <w:lang w:val="en-US"/>
              </w:rPr>
              <w:t>&lt;</w:t>
            </w:r>
            <w:proofErr w:type="spellStart"/>
            <w:r w:rsidRPr="00F22D33">
              <w:rPr>
                <w:color w:val="4472C4" w:themeColor="accent5"/>
                <w:lang w:val="en-US"/>
              </w:rPr>
              <w:t>tr</w:t>
            </w:r>
            <w:proofErr w:type="spellEnd"/>
            <w:r w:rsidRPr="00F22D33">
              <w:rPr>
                <w:color w:val="4472C4" w:themeColor="accent5"/>
                <w:lang w:val="en-US"/>
              </w:rPr>
              <w:t>&gt;</w:t>
            </w:r>
          </w:p>
        </w:tc>
      </w:tr>
      <w:tr w:rsidR="00D92E81" w:rsidRPr="00D92E81" w:rsidTr="00C52267">
        <w:tc>
          <w:tcPr>
            <w:tcW w:w="558" w:type="dxa"/>
            <w:shd w:val="clear" w:color="auto" w:fill="E7E6E6" w:themeFill="background2"/>
          </w:tcPr>
          <w:p w:rsidR="00D92E81" w:rsidRPr="00C52267" w:rsidRDefault="00C52267" w:rsidP="001A3BA5">
            <w:pPr>
              <w:rPr>
                <w:lang w:val="en-US"/>
              </w:rPr>
            </w:pPr>
            <w:r w:rsidRPr="00C52267">
              <w:rPr>
                <w:lang w:val="en-US"/>
              </w:rPr>
              <w:t>30</w:t>
            </w:r>
          </w:p>
        </w:tc>
        <w:tc>
          <w:tcPr>
            <w:tcW w:w="9018" w:type="dxa"/>
          </w:tcPr>
          <w:p w:rsidR="00D92E81" w:rsidRPr="00D92E81" w:rsidRDefault="00D92E81" w:rsidP="001A3BA5">
            <w:pPr>
              <w:rPr>
                <w:lang w:val="en-US"/>
              </w:rPr>
            </w:pPr>
            <w:r w:rsidRPr="00D92E81">
              <w:rPr>
                <w:lang w:val="en-US"/>
              </w:rPr>
              <w:tab/>
            </w:r>
            <w:r w:rsidRPr="00D92E81">
              <w:rPr>
                <w:lang w:val="en-US"/>
              </w:rPr>
              <w:tab/>
            </w:r>
            <w:r w:rsidRPr="00D92E81">
              <w:rPr>
                <w:lang w:val="en-US"/>
              </w:rPr>
              <w:tab/>
            </w:r>
            <w:r w:rsidRPr="00F22D33">
              <w:rPr>
                <w:color w:val="4472C4" w:themeColor="accent5"/>
                <w:lang w:val="en-US"/>
              </w:rPr>
              <w:t xml:space="preserve">&lt;td </w:t>
            </w:r>
            <w:r w:rsidRPr="00504BA1">
              <w:rPr>
                <w:color w:val="FF0000"/>
                <w:lang w:val="en-US"/>
              </w:rPr>
              <w:t>style</w:t>
            </w:r>
            <w:r w:rsidRPr="00D92E81">
              <w:rPr>
                <w:lang w:val="en-US"/>
              </w:rPr>
              <w:t>=</w:t>
            </w:r>
            <w:r w:rsidRPr="00235DFF">
              <w:rPr>
                <w:color w:val="7030A0"/>
                <w:lang w:val="en-US"/>
              </w:rPr>
              <w:t>"width:81%"</w:t>
            </w:r>
            <w:r w:rsidRPr="00F22D33">
              <w:rPr>
                <w:color w:val="4472C4" w:themeColor="accent5"/>
                <w:lang w:val="en-US"/>
              </w:rPr>
              <w:t>&gt;</w:t>
            </w:r>
          </w:p>
        </w:tc>
      </w:tr>
      <w:tr w:rsidR="00D92E81" w:rsidRPr="00D72B44" w:rsidTr="00C52267">
        <w:tc>
          <w:tcPr>
            <w:tcW w:w="558" w:type="dxa"/>
            <w:shd w:val="clear" w:color="auto" w:fill="E7E6E6" w:themeFill="background2"/>
          </w:tcPr>
          <w:p w:rsidR="00D92E81" w:rsidRPr="00C52267" w:rsidRDefault="00C52267" w:rsidP="001A3BA5">
            <w:pPr>
              <w:rPr>
                <w:lang w:val="en-US"/>
              </w:rPr>
            </w:pPr>
            <w:r w:rsidRPr="00C52267">
              <w:rPr>
                <w:lang w:val="en-US"/>
              </w:rPr>
              <w:t>31</w:t>
            </w:r>
          </w:p>
        </w:tc>
        <w:tc>
          <w:tcPr>
            <w:tcW w:w="9018" w:type="dxa"/>
          </w:tcPr>
          <w:p w:rsidR="00D92E81" w:rsidRPr="00D92E81" w:rsidRDefault="00D92E81" w:rsidP="001A3BA5">
            <w:pPr>
              <w:rPr>
                <w:lang w:val="en-US"/>
              </w:rPr>
            </w:pPr>
            <w:r w:rsidRPr="00D92E81">
              <w:rPr>
                <w:lang w:val="en-US"/>
              </w:rPr>
              <w:tab/>
            </w:r>
            <w:r w:rsidRPr="00D92E81">
              <w:rPr>
                <w:lang w:val="en-US"/>
              </w:rPr>
              <w:tab/>
            </w:r>
            <w:r w:rsidRPr="00D92E81">
              <w:rPr>
                <w:lang w:val="en-US"/>
              </w:rPr>
              <w:tab/>
            </w:r>
            <w:r w:rsidRPr="00D92E81">
              <w:rPr>
                <w:lang w:val="en-US"/>
              </w:rPr>
              <w:tab/>
              <w:t xml:space="preserve">Copyright &amp;copy; </w:t>
            </w:r>
            <w:r w:rsidRPr="00504BA1">
              <w:rPr>
                <w:color w:val="FF0000"/>
                <w:lang w:val="en-US"/>
              </w:rPr>
              <w:t>&lt;?</w:t>
            </w:r>
            <w:r w:rsidRPr="00D92E81">
              <w:rPr>
                <w:lang w:val="en-US"/>
              </w:rPr>
              <w:t>=</w:t>
            </w:r>
            <w:r w:rsidRPr="00235DFF">
              <w:rPr>
                <w:color w:val="4472C4" w:themeColor="accent5"/>
                <w:lang w:val="en-US"/>
              </w:rPr>
              <w:t>date</w:t>
            </w:r>
            <w:r w:rsidRPr="00D92E81">
              <w:rPr>
                <w:lang w:val="en-US"/>
              </w:rPr>
              <w:t>('Y')</w:t>
            </w:r>
            <w:r w:rsidRPr="00504BA1">
              <w:rPr>
                <w:color w:val="FF0000"/>
                <w:lang w:val="en-US"/>
              </w:rPr>
              <w:t>?&gt;</w:t>
            </w:r>
            <w:r w:rsidRPr="00D92E81">
              <w:rPr>
                <w:lang w:val="en-US"/>
              </w:rPr>
              <w:t xml:space="preserve"> CINER</w:t>
            </w:r>
          </w:p>
        </w:tc>
      </w:tr>
      <w:tr w:rsidR="00504BA1" w:rsidRPr="00D92E81" w:rsidTr="00C52267">
        <w:tc>
          <w:tcPr>
            <w:tcW w:w="558" w:type="dxa"/>
            <w:shd w:val="clear" w:color="auto" w:fill="E7E6E6" w:themeFill="background2"/>
          </w:tcPr>
          <w:p w:rsidR="00504BA1" w:rsidRPr="00C52267" w:rsidRDefault="00504BA1" w:rsidP="001A3BA5">
            <w:pPr>
              <w:rPr>
                <w:lang w:val="en-US"/>
              </w:rPr>
            </w:pPr>
            <w:r>
              <w:rPr>
                <w:lang w:val="en-US"/>
              </w:rPr>
              <w:t>32</w:t>
            </w:r>
          </w:p>
        </w:tc>
        <w:tc>
          <w:tcPr>
            <w:tcW w:w="9018" w:type="dxa"/>
          </w:tcPr>
          <w:p w:rsidR="00504BA1" w:rsidRPr="00C52267" w:rsidRDefault="00504BA1" w:rsidP="001A3BA5">
            <w:pPr>
              <w:rPr>
                <w:lang w:val="en-US"/>
              </w:rPr>
            </w:pPr>
            <w:r w:rsidRPr="00C52267">
              <w:rPr>
                <w:lang w:val="en-US"/>
              </w:rPr>
              <w:tab/>
            </w:r>
            <w:r w:rsidRPr="00C52267">
              <w:rPr>
                <w:lang w:val="en-US"/>
              </w:rPr>
              <w:tab/>
            </w:r>
            <w:r w:rsidRPr="00C52267">
              <w:rPr>
                <w:lang w:val="en-US"/>
              </w:rPr>
              <w:tab/>
            </w:r>
            <w:r w:rsidRPr="00504BA1">
              <w:rPr>
                <w:color w:val="4472C4" w:themeColor="accent5"/>
                <w:lang w:val="en-US"/>
              </w:rPr>
              <w:t>&lt;/td&gt;</w:t>
            </w:r>
          </w:p>
        </w:tc>
      </w:tr>
      <w:tr w:rsidR="00D92E81" w:rsidRPr="00D92E81" w:rsidTr="00C52267">
        <w:tc>
          <w:tcPr>
            <w:tcW w:w="558" w:type="dxa"/>
            <w:shd w:val="clear" w:color="auto" w:fill="E7E6E6" w:themeFill="background2"/>
          </w:tcPr>
          <w:p w:rsidR="00D92E81" w:rsidRPr="00C52267" w:rsidRDefault="00504BA1" w:rsidP="001A3BA5">
            <w:pPr>
              <w:rPr>
                <w:lang w:val="en-US"/>
              </w:rPr>
            </w:pPr>
            <w:r>
              <w:rPr>
                <w:lang w:val="en-US"/>
              </w:rPr>
              <w:t>33</w:t>
            </w:r>
          </w:p>
        </w:tc>
        <w:tc>
          <w:tcPr>
            <w:tcW w:w="9018" w:type="dxa"/>
          </w:tcPr>
          <w:p w:rsidR="00D92E81" w:rsidRPr="00D92E81" w:rsidRDefault="00C52267" w:rsidP="001A3BA5">
            <w:pPr>
              <w:rPr>
                <w:lang w:val="en-US"/>
              </w:rPr>
            </w:pPr>
            <w:r w:rsidRPr="00C52267">
              <w:rPr>
                <w:lang w:val="en-US"/>
              </w:rPr>
              <w:tab/>
            </w:r>
            <w:r w:rsidRPr="00C52267">
              <w:rPr>
                <w:lang w:val="en-US"/>
              </w:rPr>
              <w:tab/>
            </w:r>
            <w:r w:rsidRPr="00C52267">
              <w:rPr>
                <w:lang w:val="en-US"/>
              </w:rPr>
              <w:tab/>
            </w:r>
            <w:r w:rsidRPr="00504BA1">
              <w:rPr>
                <w:color w:val="4472C4" w:themeColor="accent5"/>
                <w:lang w:val="en-US"/>
              </w:rPr>
              <w:t xml:space="preserve">&lt;td </w:t>
            </w:r>
            <w:r w:rsidRPr="00235DFF">
              <w:rPr>
                <w:color w:val="FF0000"/>
                <w:lang w:val="en-US"/>
              </w:rPr>
              <w:t>style</w:t>
            </w:r>
            <w:r w:rsidRPr="00C52267">
              <w:rPr>
                <w:lang w:val="en-US"/>
              </w:rPr>
              <w:t>=</w:t>
            </w:r>
            <w:r w:rsidRPr="00235DFF">
              <w:rPr>
                <w:color w:val="7030A0"/>
                <w:lang w:val="en-US"/>
              </w:rPr>
              <w:t>"width:17%"</w:t>
            </w:r>
            <w:r w:rsidRPr="00504BA1">
              <w:rPr>
                <w:color w:val="4472C4" w:themeColor="accent5"/>
                <w:lang w:val="en-US"/>
              </w:rPr>
              <w:t>&gt;</w:t>
            </w:r>
          </w:p>
        </w:tc>
      </w:tr>
      <w:tr w:rsidR="00D92E81" w:rsidRPr="00D72B44" w:rsidTr="00C52267">
        <w:tc>
          <w:tcPr>
            <w:tcW w:w="558" w:type="dxa"/>
            <w:shd w:val="clear" w:color="auto" w:fill="E7E6E6" w:themeFill="background2"/>
          </w:tcPr>
          <w:p w:rsidR="00D92E81" w:rsidRPr="00C52267" w:rsidRDefault="00504BA1" w:rsidP="001A3BA5">
            <w:pPr>
              <w:rPr>
                <w:lang w:val="en-US"/>
              </w:rPr>
            </w:pPr>
            <w:r>
              <w:rPr>
                <w:lang w:val="en-US"/>
              </w:rPr>
              <w:t>34</w:t>
            </w:r>
          </w:p>
        </w:tc>
        <w:tc>
          <w:tcPr>
            <w:tcW w:w="9018" w:type="dxa"/>
          </w:tcPr>
          <w:p w:rsidR="00D92E81" w:rsidRPr="00D92E81" w:rsidRDefault="00C52267" w:rsidP="001A3BA5">
            <w:pPr>
              <w:rPr>
                <w:lang w:val="en-US"/>
              </w:rPr>
            </w:pPr>
            <w:r w:rsidRPr="00C52267">
              <w:rPr>
                <w:lang w:val="en-US"/>
              </w:rPr>
              <w:tab/>
            </w:r>
            <w:r w:rsidRPr="00C52267">
              <w:rPr>
                <w:lang w:val="en-US"/>
              </w:rPr>
              <w:tab/>
            </w:r>
            <w:r w:rsidRPr="00C52267">
              <w:rPr>
                <w:lang w:val="en-US"/>
              </w:rPr>
              <w:tab/>
            </w:r>
            <w:r w:rsidRPr="00C52267">
              <w:rPr>
                <w:lang w:val="en-US"/>
              </w:rPr>
              <w:tab/>
            </w:r>
            <w:r w:rsidRPr="00504BA1">
              <w:rPr>
                <w:color w:val="4472C4" w:themeColor="accent5"/>
                <w:lang w:val="en-US"/>
              </w:rPr>
              <w:t>&lt;a</w:t>
            </w:r>
            <w:r w:rsidRPr="00C52267">
              <w:rPr>
                <w:lang w:val="en-US"/>
              </w:rPr>
              <w:t xml:space="preserve"> </w:t>
            </w:r>
            <w:r w:rsidRPr="00235DFF">
              <w:rPr>
                <w:color w:val="FF0000"/>
                <w:lang w:val="en-US"/>
              </w:rPr>
              <w:t>style</w:t>
            </w:r>
            <w:r w:rsidRPr="00C52267">
              <w:rPr>
                <w:lang w:val="en-US"/>
              </w:rPr>
              <w:t>=</w:t>
            </w:r>
            <w:r w:rsidRPr="00235DFF">
              <w:rPr>
                <w:color w:val="7030A0"/>
                <w:lang w:val="en-US"/>
              </w:rPr>
              <w:t>"color</w:t>
            </w:r>
            <w:proofErr w:type="gramStart"/>
            <w:r w:rsidRPr="00235DFF">
              <w:rPr>
                <w:color w:val="7030A0"/>
                <w:lang w:val="en-US"/>
              </w:rPr>
              <w:t>:white</w:t>
            </w:r>
            <w:proofErr w:type="gramEnd"/>
            <w:r w:rsidRPr="00235DFF">
              <w:rPr>
                <w:color w:val="7030A0"/>
                <w:lang w:val="en-US"/>
              </w:rPr>
              <w:t>;font-size:15px;"</w:t>
            </w:r>
            <w:r w:rsidRPr="00C52267">
              <w:rPr>
                <w:lang w:val="en-US"/>
              </w:rPr>
              <w:t xml:space="preserve"> </w:t>
            </w:r>
            <w:proofErr w:type="spellStart"/>
            <w:r w:rsidRPr="00235DFF">
              <w:rPr>
                <w:color w:val="FF0000"/>
                <w:lang w:val="en-US"/>
              </w:rPr>
              <w:t>href</w:t>
            </w:r>
            <w:proofErr w:type="spellEnd"/>
            <w:r w:rsidRPr="00C52267">
              <w:rPr>
                <w:lang w:val="en-US"/>
              </w:rPr>
              <w:t>=</w:t>
            </w:r>
            <w:r w:rsidRPr="00235DFF">
              <w:rPr>
                <w:color w:val="7030A0"/>
                <w:lang w:val="en-US"/>
              </w:rPr>
              <w:t>"</w:t>
            </w:r>
            <w:r w:rsidRPr="00235DFF">
              <w:rPr>
                <w:color w:val="FF0000"/>
                <w:lang w:val="en-US"/>
              </w:rPr>
              <w:t>&lt;?</w:t>
            </w:r>
            <w:proofErr w:type="spellStart"/>
            <w:r w:rsidRPr="00235DFF">
              <w:rPr>
                <w:color w:val="FF0000"/>
                <w:lang w:val="en-US"/>
              </w:rPr>
              <w:t>php</w:t>
            </w:r>
            <w:proofErr w:type="spellEnd"/>
            <w:r w:rsidRPr="00C52267">
              <w:rPr>
                <w:lang w:val="en-US"/>
              </w:rPr>
              <w:t xml:space="preserve"> </w:t>
            </w:r>
            <w:r w:rsidRPr="00504BA1">
              <w:rPr>
                <w:color w:val="4472C4" w:themeColor="accent5"/>
                <w:lang w:val="en-US"/>
              </w:rPr>
              <w:t xml:space="preserve">echo </w:t>
            </w:r>
            <w:proofErr w:type="spellStart"/>
            <w:r w:rsidRPr="00C52267">
              <w:rPr>
                <w:lang w:val="en-US"/>
              </w:rPr>
              <w:t>site_url</w:t>
            </w:r>
            <w:proofErr w:type="spellEnd"/>
            <w:r w:rsidRPr="00235DFF">
              <w:rPr>
                <w:color w:val="7030A0"/>
                <w:lang w:val="en-US"/>
              </w:rPr>
              <w:t>().'</w:t>
            </w:r>
            <w:r w:rsidRPr="00C52267">
              <w:rPr>
                <w:lang w:val="en-US"/>
              </w:rPr>
              <w:t>/</w:t>
            </w:r>
            <w:proofErr w:type="spellStart"/>
            <w:r w:rsidRPr="00C52267">
              <w:rPr>
                <w:lang w:val="en-US"/>
              </w:rPr>
              <w:t>index.php</w:t>
            </w:r>
            <w:proofErr w:type="spellEnd"/>
            <w:r w:rsidRPr="00C52267">
              <w:rPr>
                <w:lang w:val="en-US"/>
              </w:rPr>
              <w:t>/</w:t>
            </w:r>
            <w:proofErr w:type="spellStart"/>
            <w:r w:rsidRPr="00C52267">
              <w:rPr>
                <w:lang w:val="en-US"/>
              </w:rPr>
              <w:t>fuente</w:t>
            </w:r>
            <w:proofErr w:type="spellEnd"/>
            <w:r w:rsidRPr="00C52267">
              <w:rPr>
                <w:lang w:val="en-US"/>
              </w:rPr>
              <w:t>-de-</w:t>
            </w:r>
            <w:proofErr w:type="spellStart"/>
            <w:r w:rsidRPr="00C52267">
              <w:rPr>
                <w:lang w:val="en-US"/>
              </w:rPr>
              <w:t>imagenes</w:t>
            </w:r>
            <w:proofErr w:type="spellEnd"/>
            <w:r w:rsidRPr="00C52267">
              <w:rPr>
                <w:lang w:val="en-US"/>
              </w:rPr>
              <w:t>/'</w:t>
            </w:r>
            <w:r w:rsidRPr="00235DFF">
              <w:rPr>
                <w:color w:val="FF0000"/>
                <w:lang w:val="en-US"/>
              </w:rPr>
              <w:t>?&gt;</w:t>
            </w:r>
            <w:r w:rsidRPr="00235DFF">
              <w:rPr>
                <w:color w:val="7030A0"/>
                <w:lang w:val="en-US"/>
              </w:rPr>
              <w:t>"</w:t>
            </w:r>
            <w:r w:rsidRPr="00504BA1">
              <w:rPr>
                <w:color w:val="4472C4" w:themeColor="accent5"/>
                <w:lang w:val="en-US"/>
              </w:rPr>
              <w:t>&gt;</w:t>
            </w:r>
            <w:proofErr w:type="spellStart"/>
            <w:r w:rsidRPr="00C52267">
              <w:rPr>
                <w:lang w:val="en-US"/>
              </w:rPr>
              <w:t>Fuente</w:t>
            </w:r>
            <w:proofErr w:type="spellEnd"/>
            <w:r w:rsidRPr="00C52267">
              <w:rPr>
                <w:lang w:val="en-US"/>
              </w:rPr>
              <w:t xml:space="preserve"> de </w:t>
            </w:r>
            <w:proofErr w:type="spellStart"/>
            <w:r w:rsidRPr="00C52267">
              <w:rPr>
                <w:lang w:val="en-US"/>
              </w:rPr>
              <w:t>imágenes</w:t>
            </w:r>
            <w:proofErr w:type="spellEnd"/>
            <w:r w:rsidRPr="00504BA1">
              <w:rPr>
                <w:color w:val="4472C4" w:themeColor="accent5"/>
                <w:lang w:val="en-US"/>
              </w:rPr>
              <w:t>&lt;/a&gt;</w:t>
            </w:r>
          </w:p>
        </w:tc>
      </w:tr>
      <w:tr w:rsidR="00C52267" w:rsidRPr="00D92E81" w:rsidTr="00C52267">
        <w:tc>
          <w:tcPr>
            <w:tcW w:w="558" w:type="dxa"/>
            <w:shd w:val="clear" w:color="auto" w:fill="E7E6E6" w:themeFill="background2"/>
          </w:tcPr>
          <w:p w:rsidR="00C52267" w:rsidRPr="00C52267" w:rsidRDefault="00504BA1" w:rsidP="001A3BA5">
            <w:pPr>
              <w:rPr>
                <w:lang w:val="en-US"/>
              </w:rPr>
            </w:pPr>
            <w:r>
              <w:rPr>
                <w:lang w:val="en-US"/>
              </w:rPr>
              <w:t>35</w:t>
            </w:r>
          </w:p>
        </w:tc>
        <w:tc>
          <w:tcPr>
            <w:tcW w:w="9018" w:type="dxa"/>
          </w:tcPr>
          <w:p w:rsidR="00C52267" w:rsidRPr="00C52267" w:rsidRDefault="00C52267" w:rsidP="001A3BA5">
            <w:pPr>
              <w:rPr>
                <w:lang w:val="en-US"/>
              </w:rPr>
            </w:pPr>
            <w:r w:rsidRPr="00C52267">
              <w:rPr>
                <w:lang w:val="en-US"/>
              </w:rPr>
              <w:tab/>
            </w:r>
            <w:r w:rsidRPr="00C52267">
              <w:rPr>
                <w:lang w:val="en-US"/>
              </w:rPr>
              <w:tab/>
            </w:r>
            <w:r w:rsidRPr="00C52267">
              <w:rPr>
                <w:lang w:val="en-US"/>
              </w:rPr>
              <w:tab/>
            </w:r>
            <w:r w:rsidRPr="00504BA1">
              <w:rPr>
                <w:color w:val="4472C4" w:themeColor="accent5"/>
                <w:lang w:val="en-US"/>
              </w:rPr>
              <w:t>&lt;/td&gt;</w:t>
            </w:r>
          </w:p>
        </w:tc>
      </w:tr>
      <w:tr w:rsidR="00C52267" w:rsidRPr="00D92E81" w:rsidTr="00C52267">
        <w:tc>
          <w:tcPr>
            <w:tcW w:w="558" w:type="dxa"/>
            <w:shd w:val="clear" w:color="auto" w:fill="E7E6E6" w:themeFill="background2"/>
          </w:tcPr>
          <w:p w:rsidR="00C52267" w:rsidRPr="00C52267" w:rsidRDefault="00504BA1" w:rsidP="001A3BA5">
            <w:pPr>
              <w:rPr>
                <w:lang w:val="en-US"/>
              </w:rPr>
            </w:pPr>
            <w:r>
              <w:rPr>
                <w:lang w:val="en-US"/>
              </w:rPr>
              <w:t>36</w:t>
            </w:r>
          </w:p>
        </w:tc>
        <w:tc>
          <w:tcPr>
            <w:tcW w:w="9018" w:type="dxa"/>
          </w:tcPr>
          <w:p w:rsidR="00C52267" w:rsidRPr="00C52267" w:rsidRDefault="00C52267" w:rsidP="001A3BA5">
            <w:pPr>
              <w:rPr>
                <w:lang w:val="en-US"/>
              </w:rPr>
            </w:pPr>
            <w:r w:rsidRPr="00C52267">
              <w:rPr>
                <w:lang w:val="en-US"/>
              </w:rPr>
              <w:tab/>
            </w:r>
            <w:r w:rsidRPr="00C52267">
              <w:rPr>
                <w:lang w:val="en-US"/>
              </w:rPr>
              <w:tab/>
            </w:r>
            <w:r w:rsidRPr="00C52267">
              <w:rPr>
                <w:lang w:val="en-US"/>
              </w:rPr>
              <w:tab/>
            </w:r>
            <w:r w:rsidRPr="00504BA1">
              <w:rPr>
                <w:color w:val="4472C4" w:themeColor="accent5"/>
                <w:lang w:val="en-US"/>
              </w:rPr>
              <w:t xml:space="preserve">&lt;td </w:t>
            </w:r>
            <w:r w:rsidRPr="00235DFF">
              <w:rPr>
                <w:color w:val="FF0000"/>
                <w:lang w:val="en-US"/>
              </w:rPr>
              <w:t>style</w:t>
            </w:r>
            <w:r w:rsidRPr="00235DFF">
              <w:rPr>
                <w:color w:val="7030A0"/>
                <w:lang w:val="en-US"/>
              </w:rPr>
              <w:t>="width:2%"</w:t>
            </w:r>
            <w:r w:rsidRPr="00504BA1">
              <w:rPr>
                <w:color w:val="4472C4" w:themeColor="accent5"/>
                <w:lang w:val="en-US"/>
              </w:rPr>
              <w:t>&gt;</w:t>
            </w:r>
          </w:p>
        </w:tc>
      </w:tr>
      <w:tr w:rsidR="00C52267" w:rsidRPr="00D92E81" w:rsidTr="00C52267">
        <w:tc>
          <w:tcPr>
            <w:tcW w:w="558" w:type="dxa"/>
            <w:shd w:val="clear" w:color="auto" w:fill="E7E6E6" w:themeFill="background2"/>
          </w:tcPr>
          <w:p w:rsidR="00C52267" w:rsidRPr="00C52267" w:rsidRDefault="00504BA1" w:rsidP="001A3BA5">
            <w:pPr>
              <w:rPr>
                <w:lang w:val="en-US"/>
              </w:rPr>
            </w:pPr>
            <w:r>
              <w:rPr>
                <w:lang w:val="en-US"/>
              </w:rPr>
              <w:t>37</w:t>
            </w:r>
          </w:p>
        </w:tc>
        <w:tc>
          <w:tcPr>
            <w:tcW w:w="9018" w:type="dxa"/>
          </w:tcPr>
          <w:p w:rsidR="00C52267" w:rsidRPr="00C52267" w:rsidRDefault="00C52267" w:rsidP="001A3BA5">
            <w:pPr>
              <w:rPr>
                <w:lang w:val="en-US"/>
              </w:rPr>
            </w:pPr>
            <w:r w:rsidRPr="00C52267">
              <w:rPr>
                <w:lang w:val="en-US"/>
              </w:rPr>
              <w:tab/>
            </w:r>
            <w:r w:rsidRPr="00C52267">
              <w:rPr>
                <w:lang w:val="en-US"/>
              </w:rPr>
              <w:tab/>
            </w:r>
            <w:r w:rsidRPr="00C52267">
              <w:rPr>
                <w:lang w:val="en-US"/>
              </w:rPr>
              <w:tab/>
            </w:r>
            <w:r w:rsidR="00235DFF">
              <w:rPr>
                <w:lang w:val="en-US"/>
              </w:rPr>
              <w:t xml:space="preserve">             </w:t>
            </w:r>
            <w:r w:rsidRPr="00C52267">
              <w:rPr>
                <w:lang w:val="en-US"/>
              </w:rPr>
              <w:t>&amp;</w:t>
            </w:r>
            <w:proofErr w:type="spellStart"/>
            <w:r w:rsidRPr="00C52267">
              <w:rPr>
                <w:lang w:val="en-US"/>
              </w:rPr>
              <w:t>nbsp</w:t>
            </w:r>
            <w:proofErr w:type="spellEnd"/>
            <w:r w:rsidRPr="00C52267">
              <w:rPr>
                <w:lang w:val="en-US"/>
              </w:rPr>
              <w:t>;</w:t>
            </w:r>
          </w:p>
        </w:tc>
      </w:tr>
      <w:tr w:rsidR="00C52267" w:rsidRPr="00D92E81" w:rsidTr="00C52267">
        <w:tc>
          <w:tcPr>
            <w:tcW w:w="558" w:type="dxa"/>
            <w:shd w:val="clear" w:color="auto" w:fill="E7E6E6" w:themeFill="background2"/>
          </w:tcPr>
          <w:p w:rsidR="00C52267" w:rsidRPr="00C52267" w:rsidRDefault="00504BA1" w:rsidP="001A3BA5">
            <w:pPr>
              <w:rPr>
                <w:lang w:val="en-US"/>
              </w:rPr>
            </w:pPr>
            <w:r>
              <w:rPr>
                <w:lang w:val="en-US"/>
              </w:rPr>
              <w:t>38</w:t>
            </w:r>
          </w:p>
        </w:tc>
        <w:tc>
          <w:tcPr>
            <w:tcW w:w="9018" w:type="dxa"/>
          </w:tcPr>
          <w:p w:rsidR="00C52267" w:rsidRPr="00C52267" w:rsidRDefault="00C52267" w:rsidP="001A3BA5">
            <w:pPr>
              <w:rPr>
                <w:lang w:val="en-US"/>
              </w:rPr>
            </w:pPr>
            <w:r w:rsidRPr="00C52267">
              <w:rPr>
                <w:lang w:val="en-US"/>
              </w:rPr>
              <w:tab/>
            </w:r>
            <w:r w:rsidRPr="00C52267">
              <w:rPr>
                <w:lang w:val="en-US"/>
              </w:rPr>
              <w:tab/>
            </w:r>
            <w:r w:rsidRPr="00C52267">
              <w:rPr>
                <w:lang w:val="en-US"/>
              </w:rPr>
              <w:tab/>
            </w:r>
            <w:r w:rsidRPr="00504BA1">
              <w:rPr>
                <w:color w:val="4472C4" w:themeColor="accent5"/>
                <w:lang w:val="en-US"/>
              </w:rPr>
              <w:t>&lt;/td&gt;</w:t>
            </w:r>
          </w:p>
        </w:tc>
      </w:tr>
      <w:tr w:rsidR="00C52267" w:rsidRPr="00D92E81" w:rsidTr="00C52267">
        <w:tc>
          <w:tcPr>
            <w:tcW w:w="558" w:type="dxa"/>
            <w:shd w:val="clear" w:color="auto" w:fill="E7E6E6" w:themeFill="background2"/>
          </w:tcPr>
          <w:p w:rsidR="00C52267" w:rsidRPr="00C52267" w:rsidRDefault="00504BA1" w:rsidP="001A3BA5">
            <w:pPr>
              <w:rPr>
                <w:lang w:val="en-US"/>
              </w:rPr>
            </w:pPr>
            <w:r>
              <w:rPr>
                <w:lang w:val="en-US"/>
              </w:rPr>
              <w:t>39</w:t>
            </w:r>
          </w:p>
        </w:tc>
        <w:tc>
          <w:tcPr>
            <w:tcW w:w="9018" w:type="dxa"/>
          </w:tcPr>
          <w:p w:rsidR="00C52267" w:rsidRPr="00C52267" w:rsidRDefault="00C52267" w:rsidP="001A3BA5">
            <w:pPr>
              <w:rPr>
                <w:lang w:val="en-US"/>
              </w:rPr>
            </w:pPr>
            <w:r w:rsidRPr="00C52267">
              <w:rPr>
                <w:lang w:val="en-US"/>
              </w:rPr>
              <w:tab/>
            </w:r>
            <w:r w:rsidRPr="00C52267">
              <w:rPr>
                <w:lang w:val="en-US"/>
              </w:rPr>
              <w:tab/>
            </w:r>
            <w:r w:rsidRPr="00504BA1">
              <w:rPr>
                <w:color w:val="4472C4" w:themeColor="accent5"/>
                <w:lang w:val="en-US"/>
              </w:rPr>
              <w:t>&lt;/</w:t>
            </w:r>
            <w:proofErr w:type="spellStart"/>
            <w:r w:rsidRPr="00504BA1">
              <w:rPr>
                <w:color w:val="4472C4" w:themeColor="accent5"/>
                <w:lang w:val="en-US"/>
              </w:rPr>
              <w:t>tr</w:t>
            </w:r>
            <w:proofErr w:type="spellEnd"/>
            <w:r w:rsidRPr="00504BA1">
              <w:rPr>
                <w:color w:val="4472C4" w:themeColor="accent5"/>
                <w:lang w:val="en-US"/>
              </w:rPr>
              <w:t>&gt;</w:t>
            </w:r>
          </w:p>
        </w:tc>
      </w:tr>
      <w:tr w:rsidR="00C52267" w:rsidRPr="00D92E81" w:rsidTr="00C52267">
        <w:tc>
          <w:tcPr>
            <w:tcW w:w="558" w:type="dxa"/>
            <w:shd w:val="clear" w:color="auto" w:fill="E7E6E6" w:themeFill="background2"/>
          </w:tcPr>
          <w:p w:rsidR="00C52267" w:rsidRPr="00C52267" w:rsidRDefault="00504BA1" w:rsidP="001A3BA5">
            <w:pPr>
              <w:rPr>
                <w:lang w:val="en-US"/>
              </w:rPr>
            </w:pPr>
            <w:r>
              <w:rPr>
                <w:lang w:val="en-US"/>
              </w:rPr>
              <w:t>40</w:t>
            </w:r>
          </w:p>
        </w:tc>
        <w:tc>
          <w:tcPr>
            <w:tcW w:w="9018" w:type="dxa"/>
          </w:tcPr>
          <w:p w:rsidR="00C52267" w:rsidRPr="00C52267" w:rsidRDefault="00C52267" w:rsidP="001A3BA5">
            <w:pPr>
              <w:rPr>
                <w:lang w:val="en-US"/>
              </w:rPr>
            </w:pPr>
            <w:r w:rsidRPr="00C52267">
              <w:rPr>
                <w:lang w:val="en-US"/>
              </w:rPr>
              <w:tab/>
            </w:r>
            <w:r w:rsidRPr="00504BA1">
              <w:rPr>
                <w:color w:val="4472C4" w:themeColor="accent5"/>
                <w:lang w:val="en-US"/>
              </w:rPr>
              <w:t>&lt;/table&gt;</w:t>
            </w:r>
          </w:p>
        </w:tc>
      </w:tr>
      <w:tr w:rsidR="00C52267" w:rsidRPr="00D92E81" w:rsidTr="00C52267">
        <w:tc>
          <w:tcPr>
            <w:tcW w:w="558" w:type="dxa"/>
            <w:shd w:val="clear" w:color="auto" w:fill="E7E6E6" w:themeFill="background2"/>
          </w:tcPr>
          <w:p w:rsidR="00C52267" w:rsidRPr="00C52267" w:rsidRDefault="00504BA1" w:rsidP="001A3BA5">
            <w:pPr>
              <w:rPr>
                <w:lang w:val="en-US"/>
              </w:rPr>
            </w:pPr>
            <w:r>
              <w:rPr>
                <w:lang w:val="en-US"/>
              </w:rPr>
              <w:t>41</w:t>
            </w:r>
          </w:p>
        </w:tc>
        <w:tc>
          <w:tcPr>
            <w:tcW w:w="9018" w:type="dxa"/>
          </w:tcPr>
          <w:p w:rsidR="00C52267" w:rsidRPr="00C52267" w:rsidRDefault="00C52267" w:rsidP="001A3BA5">
            <w:pPr>
              <w:rPr>
                <w:lang w:val="en-US"/>
              </w:rPr>
            </w:pPr>
            <w:r w:rsidRPr="00C52267">
              <w:rPr>
                <w:color w:val="4472C4" w:themeColor="accent5"/>
                <w:lang w:val="en-US"/>
              </w:rPr>
              <w:t>&lt;/footer&gt;</w:t>
            </w:r>
          </w:p>
        </w:tc>
      </w:tr>
    </w:tbl>
    <w:p w:rsidR="00FB3033" w:rsidRDefault="00FB3033" w:rsidP="00FB3033">
      <w:pPr>
        <w:pStyle w:val="Epgrafe"/>
        <w:jc w:val="center"/>
      </w:pPr>
      <w:r>
        <w:t>Cuadro 4</w:t>
      </w:r>
      <w:r w:rsidRPr="000E3305">
        <w:t xml:space="preserve">: </w:t>
      </w:r>
      <w:r>
        <w:t xml:space="preserve">Código PHP del Pie de Página de Página  o </w:t>
      </w:r>
      <w:proofErr w:type="spellStart"/>
      <w:r>
        <w:t>Footer</w:t>
      </w:r>
      <w:proofErr w:type="spellEnd"/>
      <w:r>
        <w:t>.</w:t>
      </w:r>
    </w:p>
    <w:p w:rsidR="008B4C9E" w:rsidRDefault="008B4C9E" w:rsidP="00B95F4E">
      <w:pPr>
        <w:rPr>
          <w:lang w:val="es-ES"/>
        </w:rPr>
      </w:pPr>
    </w:p>
    <w:p w:rsidR="008B4C9E" w:rsidRDefault="008B4C9E" w:rsidP="008B4C9E">
      <w:pPr>
        <w:pStyle w:val="Epgrafe"/>
        <w:jc w:val="center"/>
      </w:pPr>
      <w:r>
        <w:rPr>
          <w:noProof/>
          <w:lang w:eastAsia="es-BO"/>
        </w:rPr>
        <w:drawing>
          <wp:inline distT="0" distB="0" distL="0" distR="0" wp14:anchorId="063D4DF1" wp14:editId="78E3C7ED">
            <wp:extent cx="5943600" cy="15068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menu.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1506855"/>
                    </a:xfrm>
                    <a:prstGeom prst="rect">
                      <a:avLst/>
                    </a:prstGeom>
                  </pic:spPr>
                </pic:pic>
              </a:graphicData>
            </a:graphic>
          </wp:inline>
        </w:drawing>
      </w:r>
      <w:r w:rsidRPr="008B4C9E">
        <w:t xml:space="preserve"> </w:t>
      </w:r>
      <w:r>
        <w:t>Imagen 82</w:t>
      </w:r>
      <w:r w:rsidRPr="000E3305">
        <w:t>:</w:t>
      </w:r>
      <w:r>
        <w:t xml:space="preserve"> Ejemplo de pie de página</w:t>
      </w:r>
    </w:p>
    <w:p w:rsidR="00A54AC3" w:rsidRPr="00A54AC3" w:rsidRDefault="00A54AC3" w:rsidP="00A54AC3">
      <w:r>
        <w:t>La organización del pie de página de CINER está representado en una tabla ordenada, a continuación indicamos como funciona.</w:t>
      </w:r>
    </w:p>
    <w:p w:rsidR="00116CC8" w:rsidRPr="00116CC8" w:rsidRDefault="00116CC8" w:rsidP="00B95F4E">
      <w:pPr>
        <w:rPr>
          <w:lang w:val="es-ES"/>
        </w:rPr>
      </w:pPr>
      <w:commentRangeStart w:id="98"/>
      <w:r>
        <w:t xml:space="preserve">En el cuadro anterior desde la línea 2 a la 27 se declara una tabla, que tiene un ancho del 100% </w:t>
      </w:r>
      <w:commentRangeEnd w:id="98"/>
      <w:r w:rsidR="00612582">
        <w:rPr>
          <w:rStyle w:val="Refdecomentario"/>
        </w:rPr>
        <w:commentReference w:id="98"/>
      </w:r>
      <w:r>
        <w:t xml:space="preserve">del cuadro del pie de página  y podemos apreciar en la imagen del pie de página que existen visiblemente tres columnas, donde indican CINER – Centro de información en Energías Renovables otra columna que empieza con Teléfono y otra con el número del teléfono. Eso está declarado dentro del espacio </w:t>
      </w:r>
      <w:r w:rsidRPr="00116CC8">
        <w:rPr>
          <w:color w:val="4472C4" w:themeColor="accent5"/>
          <w:lang w:val="es-ES"/>
        </w:rPr>
        <w:t>&lt;</w:t>
      </w:r>
      <w:proofErr w:type="spellStart"/>
      <w:r w:rsidRPr="00116CC8">
        <w:rPr>
          <w:color w:val="4472C4" w:themeColor="accent5"/>
          <w:lang w:val="es-ES"/>
        </w:rPr>
        <w:t>tr</w:t>
      </w:r>
      <w:proofErr w:type="spellEnd"/>
      <w:r w:rsidRPr="00116CC8">
        <w:rPr>
          <w:color w:val="4472C4" w:themeColor="accent5"/>
          <w:lang w:val="es-ES"/>
        </w:rPr>
        <w:t xml:space="preserve">&gt; </w:t>
      </w:r>
      <w:r w:rsidRPr="00116CC8">
        <w:rPr>
          <w:color w:val="7030A0"/>
          <w:lang w:val="es-ES"/>
        </w:rPr>
        <w:t xml:space="preserve">y </w:t>
      </w:r>
      <w:r w:rsidRPr="00116CC8">
        <w:rPr>
          <w:color w:val="4472C4" w:themeColor="accent5"/>
          <w:lang w:val="es-ES"/>
        </w:rPr>
        <w:t>&lt;/</w:t>
      </w:r>
      <w:proofErr w:type="spellStart"/>
      <w:r w:rsidRPr="00116CC8">
        <w:rPr>
          <w:color w:val="4472C4" w:themeColor="accent5"/>
          <w:lang w:val="es-ES"/>
        </w:rPr>
        <w:t>tr</w:t>
      </w:r>
      <w:proofErr w:type="spellEnd"/>
      <w:r w:rsidRPr="00116CC8">
        <w:rPr>
          <w:color w:val="4472C4" w:themeColor="accent5"/>
          <w:lang w:val="es-ES"/>
        </w:rPr>
        <w:t xml:space="preserve">&gt; </w:t>
      </w:r>
      <w:r w:rsidRPr="00116CC8">
        <w:rPr>
          <w:lang w:val="es-ES"/>
        </w:rPr>
        <w:t xml:space="preserve">y las columnas están </w:t>
      </w:r>
      <w:r>
        <w:rPr>
          <w:lang w:val="es-ES"/>
        </w:rPr>
        <w:t xml:space="preserve">declaradas en </w:t>
      </w:r>
      <w:r>
        <w:rPr>
          <w:color w:val="4472C4" w:themeColor="accent5"/>
          <w:lang w:val="es-ES"/>
        </w:rPr>
        <w:t>&lt;</w:t>
      </w:r>
      <w:proofErr w:type="spellStart"/>
      <w:r w:rsidRPr="00116CC8">
        <w:rPr>
          <w:color w:val="4472C4" w:themeColor="accent5"/>
          <w:lang w:val="es-ES"/>
        </w:rPr>
        <w:t>td</w:t>
      </w:r>
      <w:proofErr w:type="spellEnd"/>
      <w:r w:rsidRPr="00116CC8">
        <w:rPr>
          <w:color w:val="4472C4" w:themeColor="accent5"/>
          <w:lang w:val="es-ES"/>
        </w:rPr>
        <w:t>&gt;</w:t>
      </w:r>
      <w:r>
        <w:rPr>
          <w:color w:val="4472C4" w:themeColor="accent5"/>
          <w:lang w:val="es-ES"/>
        </w:rPr>
        <w:t xml:space="preserve"> </w:t>
      </w:r>
      <w:r w:rsidRPr="00116CC8">
        <w:rPr>
          <w:lang w:val="es-ES"/>
        </w:rPr>
        <w:t>y</w:t>
      </w:r>
      <w:r>
        <w:rPr>
          <w:color w:val="4472C4" w:themeColor="accent5"/>
          <w:lang w:val="es-ES"/>
        </w:rPr>
        <w:t xml:space="preserve"> </w:t>
      </w:r>
      <w:r w:rsidRPr="00116CC8">
        <w:rPr>
          <w:color w:val="4472C4" w:themeColor="accent5"/>
          <w:lang w:val="es-ES"/>
        </w:rPr>
        <w:t>&lt;/</w:t>
      </w:r>
      <w:proofErr w:type="spellStart"/>
      <w:r w:rsidRPr="00116CC8">
        <w:rPr>
          <w:color w:val="4472C4" w:themeColor="accent5"/>
          <w:lang w:val="es-ES"/>
        </w:rPr>
        <w:t>td</w:t>
      </w:r>
      <w:proofErr w:type="spellEnd"/>
      <w:r w:rsidRPr="00116CC8">
        <w:rPr>
          <w:color w:val="4472C4" w:themeColor="accent5"/>
          <w:lang w:val="es-ES"/>
        </w:rPr>
        <w:t>&gt;</w:t>
      </w:r>
      <w:r>
        <w:rPr>
          <w:color w:val="4472C4" w:themeColor="accent5"/>
          <w:lang w:val="es-ES"/>
        </w:rPr>
        <w:t xml:space="preserve"> </w:t>
      </w:r>
      <w:r w:rsidRPr="00116CC8">
        <w:rPr>
          <w:lang w:val="es-ES"/>
        </w:rPr>
        <w:t>respectivamente</w:t>
      </w:r>
      <w:r w:rsidR="00A54AC3">
        <w:rPr>
          <w:lang w:val="es-ES"/>
        </w:rPr>
        <w:t xml:space="preserve"> y una cuarta columna de un tamaño de 2%.</w:t>
      </w:r>
    </w:p>
    <w:tbl>
      <w:tblPr>
        <w:tblStyle w:val="Tablaconcuadrcula"/>
        <w:tblW w:w="0" w:type="auto"/>
        <w:tblLayout w:type="fixed"/>
        <w:tblLook w:val="04A0" w:firstRow="1" w:lastRow="0" w:firstColumn="1" w:lastColumn="0" w:noHBand="0" w:noVBand="1"/>
      </w:tblPr>
      <w:tblGrid>
        <w:gridCol w:w="558"/>
        <w:gridCol w:w="9018"/>
      </w:tblGrid>
      <w:tr w:rsidR="00116CC8" w:rsidRPr="00D92E81" w:rsidTr="0057424A">
        <w:tc>
          <w:tcPr>
            <w:tcW w:w="558" w:type="dxa"/>
            <w:shd w:val="clear" w:color="auto" w:fill="E7E6E6" w:themeFill="background2"/>
          </w:tcPr>
          <w:p w:rsidR="00116CC8" w:rsidRPr="00C52267" w:rsidRDefault="00116CC8" w:rsidP="0057424A">
            <w:pPr>
              <w:rPr>
                <w:lang w:val="en-US"/>
              </w:rPr>
            </w:pPr>
            <w:r w:rsidRPr="00C52267">
              <w:rPr>
                <w:lang w:val="en-US"/>
              </w:rPr>
              <w:t>4</w:t>
            </w:r>
          </w:p>
        </w:tc>
        <w:tc>
          <w:tcPr>
            <w:tcW w:w="9018" w:type="dxa"/>
          </w:tcPr>
          <w:p w:rsidR="00116CC8" w:rsidRPr="00D92E81" w:rsidRDefault="00116CC8" w:rsidP="0057424A">
            <w:r w:rsidRPr="00D92E81">
              <w:tab/>
            </w:r>
            <w:r w:rsidRPr="00D92E81">
              <w:tab/>
            </w:r>
            <w:r w:rsidRPr="00D92E81">
              <w:tab/>
            </w:r>
            <w:r w:rsidRPr="00C52267">
              <w:rPr>
                <w:color w:val="4472C4" w:themeColor="accent5"/>
              </w:rPr>
              <w:t>&lt;</w:t>
            </w:r>
            <w:proofErr w:type="spellStart"/>
            <w:r w:rsidRPr="00C52267">
              <w:rPr>
                <w:color w:val="4472C4" w:themeColor="accent5"/>
              </w:rPr>
              <w:t>td</w:t>
            </w:r>
            <w:proofErr w:type="spellEnd"/>
            <w:r w:rsidRPr="00C52267">
              <w:rPr>
                <w:color w:val="4472C4" w:themeColor="accent5"/>
              </w:rPr>
              <w:t xml:space="preserve"> </w:t>
            </w:r>
            <w:proofErr w:type="spellStart"/>
            <w:r w:rsidRPr="00504BA1">
              <w:rPr>
                <w:color w:val="FF0000"/>
              </w:rPr>
              <w:t>style</w:t>
            </w:r>
            <w:proofErr w:type="spellEnd"/>
            <w:r w:rsidRPr="00D92E81">
              <w:t>=</w:t>
            </w:r>
            <w:r w:rsidRPr="00235DFF">
              <w:rPr>
                <w:color w:val="7030A0"/>
              </w:rPr>
              <w:t>"width:65%"</w:t>
            </w:r>
            <w:r w:rsidRPr="00C52267">
              <w:rPr>
                <w:color w:val="4472C4" w:themeColor="accent5"/>
              </w:rPr>
              <w:t>&gt;</w:t>
            </w:r>
          </w:p>
        </w:tc>
      </w:tr>
      <w:tr w:rsidR="00116CC8" w:rsidRPr="00D92E81" w:rsidTr="0057424A">
        <w:tc>
          <w:tcPr>
            <w:tcW w:w="558" w:type="dxa"/>
            <w:shd w:val="clear" w:color="auto" w:fill="E7E6E6" w:themeFill="background2"/>
          </w:tcPr>
          <w:p w:rsidR="00116CC8" w:rsidRPr="00C52267" w:rsidRDefault="00116CC8" w:rsidP="0057424A">
            <w:pPr>
              <w:rPr>
                <w:lang w:val="es-ES"/>
              </w:rPr>
            </w:pPr>
            <w:r w:rsidRPr="00C52267">
              <w:rPr>
                <w:lang w:val="es-ES"/>
              </w:rPr>
              <w:t>5</w:t>
            </w:r>
          </w:p>
        </w:tc>
        <w:tc>
          <w:tcPr>
            <w:tcW w:w="9018" w:type="dxa"/>
          </w:tcPr>
          <w:p w:rsidR="00116CC8" w:rsidRPr="00D92E81" w:rsidRDefault="00116CC8" w:rsidP="0057424A">
            <w:r w:rsidRPr="00D92E81">
              <w:tab/>
            </w:r>
            <w:r w:rsidRPr="00D92E81">
              <w:tab/>
            </w:r>
            <w:r w:rsidRPr="00D92E81">
              <w:tab/>
            </w:r>
            <w:r w:rsidRPr="00D92E81">
              <w:tab/>
              <w:t>CINER - Centro de Información en Energías Renovables</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116CC8" w:rsidRPr="00D92E81" w:rsidTr="0057424A">
        <w:tc>
          <w:tcPr>
            <w:tcW w:w="558" w:type="dxa"/>
            <w:shd w:val="clear" w:color="auto" w:fill="E7E6E6" w:themeFill="background2"/>
          </w:tcPr>
          <w:p w:rsidR="00116CC8" w:rsidRPr="00C52267" w:rsidRDefault="00116CC8" w:rsidP="0057424A">
            <w:pPr>
              <w:rPr>
                <w:lang w:val="es-ES"/>
              </w:rPr>
            </w:pPr>
            <w:r w:rsidRPr="00C52267">
              <w:rPr>
                <w:lang w:val="es-ES"/>
              </w:rPr>
              <w:t>6</w:t>
            </w:r>
          </w:p>
        </w:tc>
        <w:tc>
          <w:tcPr>
            <w:tcW w:w="9018" w:type="dxa"/>
          </w:tcPr>
          <w:p w:rsidR="00116CC8" w:rsidRPr="00D92E81" w:rsidRDefault="00116CC8" w:rsidP="0057424A">
            <w:r w:rsidRPr="00D92E81">
              <w:tab/>
            </w:r>
            <w:r w:rsidRPr="00D92E81">
              <w:tab/>
            </w:r>
            <w:r w:rsidRPr="00D92E81">
              <w:tab/>
            </w:r>
            <w:r w:rsidRPr="00D92E81">
              <w:tab/>
              <w:t>Av. Santa Cruz esq. Beni Nº 1274</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116CC8" w:rsidRPr="00D92E81" w:rsidTr="0057424A">
        <w:tc>
          <w:tcPr>
            <w:tcW w:w="558" w:type="dxa"/>
            <w:shd w:val="clear" w:color="auto" w:fill="E7E6E6" w:themeFill="background2"/>
          </w:tcPr>
          <w:p w:rsidR="00116CC8" w:rsidRPr="00C52267" w:rsidRDefault="00116CC8" w:rsidP="0057424A">
            <w:pPr>
              <w:rPr>
                <w:lang w:val="es-ES"/>
              </w:rPr>
            </w:pPr>
            <w:r w:rsidRPr="00C52267">
              <w:rPr>
                <w:lang w:val="es-ES"/>
              </w:rPr>
              <w:t>7</w:t>
            </w:r>
          </w:p>
        </w:tc>
        <w:tc>
          <w:tcPr>
            <w:tcW w:w="9018" w:type="dxa"/>
          </w:tcPr>
          <w:p w:rsidR="00116CC8" w:rsidRPr="00D92E81" w:rsidRDefault="00116CC8" w:rsidP="0057424A">
            <w:r w:rsidRPr="00D92E81">
              <w:tab/>
            </w:r>
            <w:r w:rsidRPr="00D92E81">
              <w:tab/>
            </w:r>
            <w:r w:rsidRPr="00D92E81">
              <w:tab/>
            </w:r>
            <w:r w:rsidRPr="00D92E81">
              <w:tab/>
              <w:t>Edificio Comercial Center, Piso 3, Of. 3</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116CC8" w:rsidRPr="00D92E81" w:rsidTr="0057424A">
        <w:tc>
          <w:tcPr>
            <w:tcW w:w="558" w:type="dxa"/>
            <w:shd w:val="clear" w:color="auto" w:fill="E7E6E6" w:themeFill="background2"/>
          </w:tcPr>
          <w:p w:rsidR="00116CC8" w:rsidRPr="00C52267" w:rsidRDefault="00116CC8" w:rsidP="0057424A">
            <w:pPr>
              <w:rPr>
                <w:lang w:val="es-ES"/>
              </w:rPr>
            </w:pPr>
            <w:r w:rsidRPr="00C52267">
              <w:rPr>
                <w:lang w:val="es-ES"/>
              </w:rPr>
              <w:t>8</w:t>
            </w:r>
          </w:p>
        </w:tc>
        <w:tc>
          <w:tcPr>
            <w:tcW w:w="9018" w:type="dxa"/>
          </w:tcPr>
          <w:p w:rsidR="00116CC8" w:rsidRPr="00D92E81" w:rsidRDefault="00116CC8" w:rsidP="0057424A">
            <w:r w:rsidRPr="00D92E81">
              <w:tab/>
            </w:r>
            <w:r w:rsidRPr="00D92E81">
              <w:tab/>
            </w:r>
            <w:r w:rsidRPr="00D92E81">
              <w:tab/>
            </w:r>
            <w:r w:rsidRPr="00D92E81">
              <w:tab/>
            </w:r>
            <w:r>
              <w:t>Casilla 2762</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116CC8" w:rsidRPr="00D92E81" w:rsidTr="0057424A">
        <w:tc>
          <w:tcPr>
            <w:tcW w:w="558" w:type="dxa"/>
            <w:shd w:val="clear" w:color="auto" w:fill="E7E6E6" w:themeFill="background2"/>
          </w:tcPr>
          <w:p w:rsidR="00116CC8" w:rsidRPr="00C52267" w:rsidRDefault="00116CC8" w:rsidP="0057424A">
            <w:pPr>
              <w:rPr>
                <w:lang w:val="es-ES"/>
              </w:rPr>
            </w:pPr>
            <w:r w:rsidRPr="00C52267">
              <w:rPr>
                <w:lang w:val="es-ES"/>
              </w:rPr>
              <w:t>9</w:t>
            </w:r>
          </w:p>
        </w:tc>
        <w:tc>
          <w:tcPr>
            <w:tcW w:w="9018" w:type="dxa"/>
          </w:tcPr>
          <w:p w:rsidR="00116CC8" w:rsidRPr="00D92E81" w:rsidRDefault="00116CC8" w:rsidP="0057424A">
            <w:r>
              <w:tab/>
            </w:r>
            <w:r>
              <w:tab/>
            </w:r>
            <w:r>
              <w:tab/>
            </w:r>
            <w:r>
              <w:tab/>
              <w:t>Cochabamba, Bolivia</w:t>
            </w:r>
            <w:r w:rsidRPr="00C52267">
              <w:rPr>
                <w:color w:val="4472C4" w:themeColor="accent5"/>
              </w:rPr>
              <w:t>&lt;</w:t>
            </w:r>
            <w:proofErr w:type="spellStart"/>
            <w:r w:rsidRPr="00C52267">
              <w:rPr>
                <w:color w:val="4472C4" w:themeColor="accent5"/>
              </w:rPr>
              <w:t>br</w:t>
            </w:r>
            <w:proofErr w:type="spellEnd"/>
            <w:r w:rsidRPr="00C52267">
              <w:rPr>
                <w:color w:val="4472C4" w:themeColor="accent5"/>
              </w:rPr>
              <w:t>/&gt;</w:t>
            </w:r>
          </w:p>
        </w:tc>
      </w:tr>
      <w:tr w:rsidR="00116CC8" w:rsidTr="00116CC8">
        <w:tc>
          <w:tcPr>
            <w:tcW w:w="558" w:type="dxa"/>
            <w:shd w:val="clear" w:color="auto" w:fill="E7E6E6" w:themeFill="background2"/>
          </w:tcPr>
          <w:p w:rsidR="00116CC8" w:rsidRPr="00C52267" w:rsidRDefault="00116CC8" w:rsidP="0057424A">
            <w:pPr>
              <w:rPr>
                <w:lang w:val="es-ES"/>
              </w:rPr>
            </w:pPr>
            <w:r w:rsidRPr="00C52267">
              <w:rPr>
                <w:lang w:val="es-ES"/>
              </w:rPr>
              <w:t>10</w:t>
            </w:r>
          </w:p>
        </w:tc>
        <w:tc>
          <w:tcPr>
            <w:tcW w:w="9018" w:type="dxa"/>
          </w:tcPr>
          <w:p w:rsidR="00116CC8" w:rsidRDefault="00116CC8" w:rsidP="0057424A">
            <w:r w:rsidRPr="00D92E81">
              <w:tab/>
            </w:r>
            <w:r w:rsidRPr="00D92E81">
              <w:tab/>
            </w:r>
            <w:r w:rsidRPr="00D92E81">
              <w:tab/>
            </w:r>
            <w:r w:rsidRPr="00C52267">
              <w:rPr>
                <w:color w:val="4472C4" w:themeColor="accent5"/>
              </w:rPr>
              <w:t>&lt;/</w:t>
            </w:r>
            <w:proofErr w:type="spellStart"/>
            <w:r w:rsidRPr="00C52267">
              <w:rPr>
                <w:color w:val="4472C4" w:themeColor="accent5"/>
              </w:rPr>
              <w:t>td</w:t>
            </w:r>
            <w:proofErr w:type="spellEnd"/>
            <w:r w:rsidRPr="00C52267">
              <w:rPr>
                <w:color w:val="4472C4" w:themeColor="accent5"/>
              </w:rPr>
              <w:t>&gt;</w:t>
            </w:r>
          </w:p>
        </w:tc>
      </w:tr>
    </w:tbl>
    <w:p w:rsidR="00116CC8" w:rsidRDefault="00116CC8" w:rsidP="00116CC8">
      <w:pPr>
        <w:pStyle w:val="Epgrafe"/>
        <w:jc w:val="center"/>
      </w:pPr>
      <w:r>
        <w:t>Cuadro 5</w:t>
      </w:r>
      <w:r w:rsidRPr="000E3305">
        <w:t xml:space="preserve">: </w:t>
      </w:r>
      <w:r>
        <w:t>Código PHP de una columna dentro del Pie de Página</w:t>
      </w:r>
    </w:p>
    <w:p w:rsidR="008B4C9E" w:rsidRDefault="00116CC8" w:rsidP="00B95F4E">
      <w:r>
        <w:t xml:space="preserve">La línea 4 </w:t>
      </w:r>
      <w:r w:rsidRPr="00C52267">
        <w:rPr>
          <w:color w:val="4472C4" w:themeColor="accent5"/>
        </w:rPr>
        <w:t>&lt;</w:t>
      </w:r>
      <w:proofErr w:type="spellStart"/>
      <w:r w:rsidRPr="00C52267">
        <w:rPr>
          <w:color w:val="4472C4" w:themeColor="accent5"/>
        </w:rPr>
        <w:t>td</w:t>
      </w:r>
      <w:proofErr w:type="spellEnd"/>
      <w:r w:rsidRPr="00C52267">
        <w:rPr>
          <w:color w:val="4472C4" w:themeColor="accent5"/>
        </w:rPr>
        <w:t xml:space="preserve"> </w:t>
      </w:r>
      <w:proofErr w:type="spellStart"/>
      <w:r w:rsidRPr="00504BA1">
        <w:rPr>
          <w:color w:val="FF0000"/>
        </w:rPr>
        <w:t>style</w:t>
      </w:r>
      <w:proofErr w:type="spellEnd"/>
      <w:r w:rsidRPr="00D92E81">
        <w:t>=</w:t>
      </w:r>
      <w:r w:rsidRPr="00235DFF">
        <w:rPr>
          <w:color w:val="7030A0"/>
        </w:rPr>
        <w:t>"width:65%"</w:t>
      </w:r>
      <w:r w:rsidRPr="00C52267">
        <w:rPr>
          <w:color w:val="4472C4" w:themeColor="accent5"/>
        </w:rPr>
        <w:t>&gt;</w:t>
      </w:r>
      <w:r>
        <w:rPr>
          <w:color w:val="4472C4" w:themeColor="accent5"/>
        </w:rPr>
        <w:t xml:space="preserve"> </w:t>
      </w:r>
      <w:r>
        <w:t xml:space="preserve">indica el tamaño del ancho que cubrirá la primera columna en este caso usa el 65% del ancho del pie de página y desde la línea 5 a la 8 están los datos importantes que deseamos mostrar de CINER. </w:t>
      </w:r>
      <w:r w:rsidR="00A54AC3">
        <w:t>Lo mismo es para las demás columnas. Podemos cambiar los datos que están escritos por otros y guardar los cambios y verificar si los cambios al igual que en el ejemplo de Derecho reservados, refrescando la página.</w:t>
      </w:r>
    </w:p>
    <w:p w:rsidR="00A54AC3" w:rsidRDefault="00A54AC3" w:rsidP="00A54AC3">
      <w:r>
        <w:t>Una nueva tabla es creada en la Línea 28 hasta la 40 indicando tres columnas una donde esta “Copyright ©2016 CINER” una imagen de “Síguenos en Facebook” y otra columna de tamaño 2% y que no tiene nada escrito. Ahora mostramos un pequeño ejemplo de modificación del archivo.</w:t>
      </w:r>
      <w:r w:rsidRPr="008B4C9E">
        <w:rPr>
          <w:noProof/>
          <w:lang w:val="es-ES"/>
        </w:rPr>
        <w:t xml:space="preserve"> </w:t>
      </w:r>
    </w:p>
    <w:p w:rsidR="00A54AC3" w:rsidRDefault="00A54AC3" w:rsidP="00A54AC3">
      <w:pPr>
        <w:rPr>
          <w:lang w:val="es-ES"/>
        </w:rPr>
      </w:pPr>
      <w:r>
        <w:t>Por ejemplo queremos cambiar el ´copyright´ del pie de página. Y borramos en la línea 34 “</w:t>
      </w:r>
      <w:r w:rsidRPr="00752A8B">
        <w:rPr>
          <w:lang w:val="es-ES"/>
        </w:rPr>
        <w:t>Copyright &amp;</w:t>
      </w:r>
      <w:proofErr w:type="spellStart"/>
      <w:r w:rsidRPr="00752A8B">
        <w:rPr>
          <w:lang w:val="es-ES"/>
        </w:rPr>
        <w:t>copy</w:t>
      </w:r>
      <w:proofErr w:type="spellEnd"/>
      <w:r w:rsidRPr="00752A8B">
        <w:rPr>
          <w:lang w:val="es-ES"/>
        </w:rPr>
        <w:t xml:space="preserve">; </w:t>
      </w:r>
      <w:r w:rsidRPr="00752A8B">
        <w:rPr>
          <w:color w:val="FF0000"/>
          <w:lang w:val="es-ES"/>
        </w:rPr>
        <w:t>&lt;</w:t>
      </w:r>
      <w:proofErr w:type="gramStart"/>
      <w:r w:rsidRPr="00752A8B">
        <w:rPr>
          <w:color w:val="FF0000"/>
          <w:lang w:val="es-ES"/>
        </w:rPr>
        <w:t>?</w:t>
      </w:r>
      <w:proofErr w:type="gramEnd"/>
      <w:r w:rsidRPr="00752A8B">
        <w:rPr>
          <w:lang w:val="es-ES"/>
        </w:rPr>
        <w:t>=</w:t>
      </w:r>
      <w:r w:rsidRPr="00752A8B">
        <w:rPr>
          <w:color w:val="4472C4" w:themeColor="accent5"/>
          <w:lang w:val="es-ES"/>
        </w:rPr>
        <w:t>date</w:t>
      </w:r>
      <w:r w:rsidRPr="00752A8B">
        <w:rPr>
          <w:lang w:val="es-ES"/>
        </w:rPr>
        <w:t>('Y')</w:t>
      </w:r>
      <w:r w:rsidRPr="00752A8B">
        <w:rPr>
          <w:color w:val="FF0000"/>
          <w:lang w:val="es-ES"/>
        </w:rPr>
        <w:t>?&gt;</w:t>
      </w:r>
      <w:r w:rsidRPr="00752A8B">
        <w:rPr>
          <w:lang w:val="es-ES"/>
        </w:rPr>
        <w:t xml:space="preserve"> CINER </w:t>
      </w:r>
      <w:r>
        <w:rPr>
          <w:lang w:val="es-ES"/>
        </w:rPr>
        <w:t>“ y lo cambiamos por “derechos  reservados”, seguido de hacer clic en el botón actualizar archivo y nos fijamos en la página de inicio en el pie de página el cambio.</w:t>
      </w:r>
    </w:p>
    <w:p w:rsidR="00A54AC3" w:rsidRDefault="00A54AC3" w:rsidP="00A54AC3">
      <w:pPr>
        <w:pStyle w:val="Epgrafe"/>
        <w:jc w:val="center"/>
      </w:pPr>
      <w:r>
        <w:rPr>
          <w:noProof/>
          <w:lang w:eastAsia="es-BO"/>
        </w:rPr>
        <w:drawing>
          <wp:inline distT="0" distB="0" distL="0" distR="0" wp14:anchorId="1F90F687" wp14:editId="174E52F7">
            <wp:extent cx="5943600" cy="1701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menu.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170180"/>
                    </a:xfrm>
                    <a:prstGeom prst="rect">
                      <a:avLst/>
                    </a:prstGeom>
                  </pic:spPr>
                </pic:pic>
              </a:graphicData>
            </a:graphic>
          </wp:inline>
        </w:drawing>
      </w:r>
      <w:r w:rsidRPr="00A54AC3">
        <w:t xml:space="preserve"> </w:t>
      </w:r>
      <w:r>
        <w:t>Imagen 82</w:t>
      </w:r>
      <w:r w:rsidRPr="000E3305">
        <w:t>:</w:t>
      </w:r>
      <w:r>
        <w:t xml:space="preserve"> Ejemplo de pie de página</w:t>
      </w:r>
    </w:p>
    <w:p w:rsidR="00752A8B" w:rsidRPr="00A54AC3" w:rsidRDefault="00A54AC3" w:rsidP="00B95F4E">
      <w:r>
        <w:t>Y vemos el cambio se realizó satisfactoriamente.</w:t>
      </w:r>
    </w:p>
    <w:p w:rsidR="006B1366" w:rsidRDefault="006B1366" w:rsidP="006B1366">
      <w:pPr>
        <w:pStyle w:val="Ttulo4"/>
      </w:pPr>
      <w:commentRangeStart w:id="99"/>
      <w:r>
        <w:t>Editar elementos del tema “</w:t>
      </w:r>
      <w:proofErr w:type="spellStart"/>
      <w:r>
        <w:t>Attitude</w:t>
      </w:r>
      <w:proofErr w:type="spellEnd"/>
      <w:r>
        <w:t>” en la página inicial.</w:t>
      </w:r>
      <w:commentRangeEnd w:id="99"/>
      <w:r w:rsidR="00C23129">
        <w:rPr>
          <w:rStyle w:val="Refdecomentario"/>
          <w:rFonts w:asciiTheme="minorHAnsi" w:eastAsiaTheme="minorHAnsi" w:hAnsiTheme="minorHAnsi" w:cstheme="minorBidi"/>
          <w:i w:val="0"/>
          <w:iCs w:val="0"/>
          <w:color w:val="auto"/>
        </w:rPr>
        <w:commentReference w:id="99"/>
      </w:r>
    </w:p>
    <w:p w:rsidR="00E52108" w:rsidRDefault="00611469" w:rsidP="00B95F4E">
      <w:r>
        <w:t xml:space="preserve">Los elementos del </w:t>
      </w:r>
      <w:proofErr w:type="gramStart"/>
      <w:r w:rsidR="00E52108">
        <w:t>tema</w:t>
      </w:r>
      <w:ins w:id="100" w:author="EnDev" w:date="2016-08-15T12:53:00Z">
        <w:r w:rsidR="00C23129">
          <w:t xml:space="preserve"> </w:t>
        </w:r>
      </w:ins>
      <w:r w:rsidR="00E52108">
        <w:t>”</w:t>
      </w:r>
      <w:proofErr w:type="spellStart"/>
      <w:proofErr w:type="gramEnd"/>
      <w:ins w:id="101" w:author="EnDev" w:date="2016-08-15T12:53:00Z">
        <w:r w:rsidR="00C23129">
          <w:t>A</w:t>
        </w:r>
      </w:ins>
      <w:del w:id="102" w:author="EnDev" w:date="2016-08-15T12:53:00Z">
        <w:r w:rsidDel="00C23129">
          <w:delText>a</w:delText>
        </w:r>
      </w:del>
      <w:r>
        <w:t>ttitude</w:t>
      </w:r>
      <w:proofErr w:type="spellEnd"/>
      <w:r>
        <w:t>” se editan en el editor de</w:t>
      </w:r>
      <w:r w:rsidR="00E52108">
        <w:t>l tema, entrando en el Menú lateral, en “Apariencia” y en “</w:t>
      </w:r>
      <w:r w:rsidR="004768EB">
        <w:t>Personalizar</w:t>
      </w:r>
      <w:r w:rsidR="00E52108">
        <w:t>”. Podemos ver una vez dentro del editor los elementos editables de nuestro tema, estos elementos forman la interfaz y lo que nuestros visitantes podrán ver en nuestra página.</w:t>
      </w:r>
    </w:p>
    <w:p w:rsidR="00E52108" w:rsidRDefault="00E52108" w:rsidP="00E52108">
      <w:pPr>
        <w:jc w:val="center"/>
      </w:pPr>
      <w:r>
        <w:rPr>
          <w:noProof/>
          <w:lang w:eastAsia="es-BO"/>
        </w:rPr>
        <w:drawing>
          <wp:inline distT="0" distB="0" distL="0" distR="0">
            <wp:extent cx="1771650" cy="629054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menu.png"/>
                    <pic:cNvPicPr/>
                  </pic:nvPicPr>
                  <pic:blipFill>
                    <a:blip r:embed="rId165">
                      <a:extLst>
                        <a:ext uri="{28A0092B-C50C-407E-A947-70E740481C1C}">
                          <a14:useLocalDpi xmlns:a14="http://schemas.microsoft.com/office/drawing/2010/main" val="0"/>
                        </a:ext>
                      </a:extLst>
                    </a:blip>
                    <a:stretch>
                      <a:fillRect/>
                    </a:stretch>
                  </pic:blipFill>
                  <pic:spPr>
                    <a:xfrm>
                      <a:off x="0" y="0"/>
                      <a:ext cx="1772077" cy="6292065"/>
                    </a:xfrm>
                    <a:prstGeom prst="rect">
                      <a:avLst/>
                    </a:prstGeom>
                  </pic:spPr>
                </pic:pic>
              </a:graphicData>
            </a:graphic>
          </wp:inline>
        </w:drawing>
      </w:r>
      <w:r w:rsidRPr="00E52108">
        <w:t xml:space="preserve"> </w:t>
      </w:r>
    </w:p>
    <w:p w:rsidR="00E52108" w:rsidRDefault="00E52108" w:rsidP="00E52108">
      <w:pPr>
        <w:pStyle w:val="Epgrafe"/>
        <w:jc w:val="center"/>
      </w:pPr>
      <w:r>
        <w:t>Imagen 83</w:t>
      </w:r>
      <w:r w:rsidRPr="000E3305">
        <w:t>:</w:t>
      </w:r>
      <w:r>
        <w:t xml:space="preserve"> Barra de edición de los elementos del tema </w:t>
      </w:r>
      <w:proofErr w:type="spellStart"/>
      <w:r>
        <w:t>Attitude</w:t>
      </w:r>
      <w:proofErr w:type="spellEnd"/>
    </w:p>
    <w:p w:rsidR="00E52108" w:rsidRDefault="00E52108" w:rsidP="00E52108">
      <w:pPr>
        <w:jc w:val="center"/>
      </w:pPr>
    </w:p>
    <w:tbl>
      <w:tblPr>
        <w:tblStyle w:val="Tablaconcuadrcula"/>
        <w:tblW w:w="0" w:type="auto"/>
        <w:tblLayout w:type="fixed"/>
        <w:tblLook w:val="04A0" w:firstRow="1" w:lastRow="0" w:firstColumn="1" w:lastColumn="0" w:noHBand="0" w:noVBand="1"/>
      </w:tblPr>
      <w:tblGrid>
        <w:gridCol w:w="4158"/>
        <w:gridCol w:w="5418"/>
      </w:tblGrid>
      <w:tr w:rsidR="0005616A" w:rsidTr="00FD03FD">
        <w:tc>
          <w:tcPr>
            <w:tcW w:w="9576" w:type="dxa"/>
            <w:gridSpan w:val="2"/>
          </w:tcPr>
          <w:p w:rsidR="0005616A" w:rsidRDefault="0005616A" w:rsidP="0005616A">
            <w:pPr>
              <w:jc w:val="center"/>
            </w:pPr>
            <w:r>
              <w:rPr>
                <w:noProof/>
                <w:lang w:eastAsia="es-BO"/>
              </w:rPr>
              <w:drawing>
                <wp:inline distT="0" distB="0" distL="0" distR="0" wp14:anchorId="74A4C070" wp14:editId="6F777747">
                  <wp:extent cx="2552700" cy="20478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menu.png"/>
                          <pic:cNvPicPr/>
                        </pic:nvPicPr>
                        <pic:blipFill rotWithShape="1">
                          <a:blip r:embed="rId166">
                            <a:extLst>
                              <a:ext uri="{28A0092B-C50C-407E-A947-70E740481C1C}">
                                <a14:useLocalDpi xmlns:a14="http://schemas.microsoft.com/office/drawing/2010/main" val="0"/>
                              </a:ext>
                            </a:extLst>
                          </a:blip>
                          <a:srcRect r="51971"/>
                          <a:stretch/>
                        </pic:blipFill>
                        <pic:spPr bwMode="auto">
                          <a:xfrm>
                            <a:off x="0" y="0"/>
                            <a:ext cx="2552700" cy="2047875"/>
                          </a:xfrm>
                          <a:prstGeom prst="rect">
                            <a:avLst/>
                          </a:prstGeom>
                          <a:ln>
                            <a:noFill/>
                          </a:ln>
                          <a:extLst>
                            <a:ext uri="{53640926-AAD7-44D8-BBD7-CCE9431645EC}">
                              <a14:shadowObscured xmlns:a14="http://schemas.microsoft.com/office/drawing/2010/main"/>
                            </a:ext>
                          </a:extLst>
                        </pic:spPr>
                      </pic:pic>
                    </a:graphicData>
                  </a:graphic>
                </wp:inline>
              </w:drawing>
            </w:r>
          </w:p>
        </w:tc>
      </w:tr>
      <w:tr w:rsidR="0005616A" w:rsidTr="00FD03FD">
        <w:tc>
          <w:tcPr>
            <w:tcW w:w="9576" w:type="dxa"/>
            <w:gridSpan w:val="2"/>
          </w:tcPr>
          <w:p w:rsidR="0005616A" w:rsidRDefault="0005616A" w:rsidP="0005616A">
            <w:r>
              <w:t>Personalización de colores permite cambiar el color de fondo de la página web de CINER</w:t>
            </w:r>
          </w:p>
        </w:tc>
      </w:tr>
      <w:tr w:rsidR="0057424A" w:rsidTr="0057424A">
        <w:tc>
          <w:tcPr>
            <w:tcW w:w="9576" w:type="dxa"/>
            <w:gridSpan w:val="2"/>
          </w:tcPr>
          <w:p w:rsidR="0057424A" w:rsidRDefault="0057424A" w:rsidP="004768EB">
            <w:r>
              <w:rPr>
                <w:noProof/>
                <w:lang w:eastAsia="es-BO"/>
              </w:rPr>
              <w:drawing>
                <wp:inline distT="0" distB="0" distL="0" distR="0" wp14:anchorId="51EBF6C9" wp14:editId="64676851">
                  <wp:extent cx="5943600" cy="19900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menu.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tc>
      </w:tr>
      <w:tr w:rsidR="0005616A" w:rsidTr="00FD03FD">
        <w:tc>
          <w:tcPr>
            <w:tcW w:w="9576" w:type="dxa"/>
            <w:gridSpan w:val="2"/>
          </w:tcPr>
          <w:p w:rsidR="0005616A" w:rsidRDefault="0005616A" w:rsidP="004768EB">
            <w:r>
              <w:t>Imagen de cabecera permite agregar una imagen de cabecera que aparecerá en cada página del sitio web.</w:t>
            </w:r>
          </w:p>
        </w:tc>
      </w:tr>
      <w:tr w:rsidR="0057424A" w:rsidTr="0057424A">
        <w:tc>
          <w:tcPr>
            <w:tcW w:w="4158" w:type="dxa"/>
          </w:tcPr>
          <w:p w:rsidR="0057424A" w:rsidRDefault="0005616A" w:rsidP="0005616A">
            <w:pPr>
              <w:jc w:val="center"/>
            </w:pPr>
            <w:r>
              <w:rPr>
                <w:noProof/>
                <w:lang w:eastAsia="es-BO"/>
              </w:rPr>
              <w:drawing>
                <wp:inline distT="0" distB="0" distL="0" distR="0">
                  <wp:extent cx="2503170" cy="233553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menu.png"/>
                          <pic:cNvPicPr/>
                        </pic:nvPicPr>
                        <pic:blipFill>
                          <a:blip r:embed="rId168">
                            <a:extLst>
                              <a:ext uri="{28A0092B-C50C-407E-A947-70E740481C1C}">
                                <a14:useLocalDpi xmlns:a14="http://schemas.microsoft.com/office/drawing/2010/main" val="0"/>
                              </a:ext>
                            </a:extLst>
                          </a:blip>
                          <a:stretch>
                            <a:fillRect/>
                          </a:stretch>
                        </pic:blipFill>
                        <pic:spPr>
                          <a:xfrm>
                            <a:off x="0" y="0"/>
                            <a:ext cx="2503170" cy="2335530"/>
                          </a:xfrm>
                          <a:prstGeom prst="rect">
                            <a:avLst/>
                          </a:prstGeom>
                        </pic:spPr>
                      </pic:pic>
                    </a:graphicData>
                  </a:graphic>
                </wp:inline>
              </w:drawing>
            </w:r>
          </w:p>
        </w:tc>
        <w:tc>
          <w:tcPr>
            <w:tcW w:w="5418" w:type="dxa"/>
          </w:tcPr>
          <w:p w:rsidR="0057424A" w:rsidRDefault="0005616A" w:rsidP="0005616A">
            <w:pPr>
              <w:jc w:val="center"/>
            </w:pPr>
            <w:r>
              <w:rPr>
                <w:noProof/>
                <w:lang w:eastAsia="es-BO"/>
              </w:rPr>
              <w:drawing>
                <wp:inline distT="0" distB="0" distL="0" distR="0">
                  <wp:extent cx="2534004" cy="27245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menu.png"/>
                          <pic:cNvPicPr/>
                        </pic:nvPicPr>
                        <pic:blipFill>
                          <a:blip r:embed="rId169">
                            <a:extLst>
                              <a:ext uri="{28A0092B-C50C-407E-A947-70E740481C1C}">
                                <a14:useLocalDpi xmlns:a14="http://schemas.microsoft.com/office/drawing/2010/main" val="0"/>
                              </a:ext>
                            </a:extLst>
                          </a:blip>
                          <a:stretch>
                            <a:fillRect/>
                          </a:stretch>
                        </pic:blipFill>
                        <pic:spPr>
                          <a:xfrm>
                            <a:off x="0" y="0"/>
                            <a:ext cx="2534004" cy="2724530"/>
                          </a:xfrm>
                          <a:prstGeom prst="rect">
                            <a:avLst/>
                          </a:prstGeom>
                        </pic:spPr>
                      </pic:pic>
                    </a:graphicData>
                  </a:graphic>
                </wp:inline>
              </w:drawing>
            </w:r>
          </w:p>
        </w:tc>
      </w:tr>
      <w:tr w:rsidR="0057424A" w:rsidTr="0057424A">
        <w:tc>
          <w:tcPr>
            <w:tcW w:w="4158" w:type="dxa"/>
          </w:tcPr>
          <w:p w:rsidR="0057424A" w:rsidRDefault="0005616A" w:rsidP="0005616A">
            <w:r>
              <w:t>Imagen de fondo permite agregar una imagen que se verá en la parte del fondo  del sitio web. Es decorativo.</w:t>
            </w:r>
          </w:p>
        </w:tc>
        <w:tc>
          <w:tcPr>
            <w:tcW w:w="5418" w:type="dxa"/>
          </w:tcPr>
          <w:p w:rsidR="0057424A" w:rsidRDefault="0005616A" w:rsidP="004768EB">
            <w:r>
              <w:t>El menú del sitio web con el cual el visitante podrá navegar entre páginas y encontrar la página de interés. La edición de este elemento lo indicamos anteriormente en la sección de añadir y editar barra de menú</w:t>
            </w:r>
          </w:p>
        </w:tc>
      </w:tr>
      <w:tr w:rsidR="0005616A" w:rsidTr="0057424A">
        <w:tc>
          <w:tcPr>
            <w:tcW w:w="4158" w:type="dxa"/>
          </w:tcPr>
          <w:p w:rsidR="0005616A" w:rsidRDefault="0005616A" w:rsidP="004768EB">
            <w:r>
              <w:rPr>
                <w:noProof/>
                <w:lang w:eastAsia="es-BO"/>
              </w:rPr>
              <w:drawing>
                <wp:inline distT="0" distB="0" distL="0" distR="0">
                  <wp:extent cx="2503170" cy="24085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menu.png"/>
                          <pic:cNvPicPr/>
                        </pic:nvPicPr>
                        <pic:blipFill>
                          <a:blip r:embed="rId170">
                            <a:extLst>
                              <a:ext uri="{28A0092B-C50C-407E-A947-70E740481C1C}">
                                <a14:useLocalDpi xmlns:a14="http://schemas.microsoft.com/office/drawing/2010/main" val="0"/>
                              </a:ext>
                            </a:extLst>
                          </a:blip>
                          <a:stretch>
                            <a:fillRect/>
                          </a:stretch>
                        </pic:blipFill>
                        <pic:spPr>
                          <a:xfrm>
                            <a:off x="0" y="0"/>
                            <a:ext cx="2503170" cy="2408555"/>
                          </a:xfrm>
                          <a:prstGeom prst="rect">
                            <a:avLst/>
                          </a:prstGeom>
                        </pic:spPr>
                      </pic:pic>
                    </a:graphicData>
                  </a:graphic>
                </wp:inline>
              </w:drawing>
            </w:r>
          </w:p>
        </w:tc>
        <w:tc>
          <w:tcPr>
            <w:tcW w:w="5418" w:type="dxa"/>
          </w:tcPr>
          <w:p w:rsidR="0005616A" w:rsidRDefault="0005616A" w:rsidP="0005616A">
            <w:pPr>
              <w:jc w:val="center"/>
            </w:pPr>
            <w:r>
              <w:rPr>
                <w:noProof/>
                <w:lang w:eastAsia="es-BO"/>
              </w:rPr>
              <w:drawing>
                <wp:inline distT="0" distB="0" distL="0" distR="0">
                  <wp:extent cx="2553056" cy="382005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menu.png"/>
                          <pic:cNvPicPr/>
                        </pic:nvPicPr>
                        <pic:blipFill>
                          <a:blip r:embed="rId171">
                            <a:extLst>
                              <a:ext uri="{28A0092B-C50C-407E-A947-70E740481C1C}">
                                <a14:useLocalDpi xmlns:a14="http://schemas.microsoft.com/office/drawing/2010/main" val="0"/>
                              </a:ext>
                            </a:extLst>
                          </a:blip>
                          <a:stretch>
                            <a:fillRect/>
                          </a:stretch>
                        </pic:blipFill>
                        <pic:spPr>
                          <a:xfrm>
                            <a:off x="0" y="0"/>
                            <a:ext cx="2553056" cy="3820058"/>
                          </a:xfrm>
                          <a:prstGeom prst="rect">
                            <a:avLst/>
                          </a:prstGeom>
                        </pic:spPr>
                      </pic:pic>
                    </a:graphicData>
                  </a:graphic>
                </wp:inline>
              </w:drawing>
            </w:r>
          </w:p>
        </w:tc>
      </w:tr>
      <w:tr w:rsidR="0005616A" w:rsidTr="0057424A">
        <w:tc>
          <w:tcPr>
            <w:tcW w:w="4158" w:type="dxa"/>
          </w:tcPr>
          <w:p w:rsidR="0005616A" w:rsidRDefault="0005616A" w:rsidP="004768EB">
            <w:r>
              <w:t>Los widgets son barras laterales que guardan datos que deseemos mostrar  a nuestros visitantes y pueden ser de distintos tipos.  En la siguiente sección Añadir y editar Widgets especificaremos como es su uso.</w:t>
            </w:r>
          </w:p>
        </w:tc>
        <w:tc>
          <w:tcPr>
            <w:tcW w:w="5418" w:type="dxa"/>
          </w:tcPr>
          <w:p w:rsidR="0005616A" w:rsidRDefault="0005616A" w:rsidP="004768EB">
            <w:r>
              <w:t xml:space="preserve">La portada estática muestra una página </w:t>
            </w:r>
            <w:r w:rsidR="00C951FC">
              <w:t>específica, de nuestro sitio web es la página de inicio, la cuál es la que queremos mostrar cada vez que nuestro sitio sea visitado.</w:t>
            </w:r>
          </w:p>
        </w:tc>
      </w:tr>
      <w:tr w:rsidR="0005616A" w:rsidTr="0057424A">
        <w:tc>
          <w:tcPr>
            <w:tcW w:w="4158" w:type="dxa"/>
          </w:tcPr>
          <w:p w:rsidR="0005616A" w:rsidRDefault="0005616A" w:rsidP="004768EB">
            <w:r>
              <w:rPr>
                <w:noProof/>
                <w:lang w:eastAsia="es-BO"/>
              </w:rPr>
              <w:drawing>
                <wp:inline distT="0" distB="0" distL="0" distR="0">
                  <wp:extent cx="2503170" cy="3362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menu.png"/>
                          <pic:cNvPicPr/>
                        </pic:nvPicPr>
                        <pic:blipFill>
                          <a:blip r:embed="rId172">
                            <a:extLst>
                              <a:ext uri="{28A0092B-C50C-407E-A947-70E740481C1C}">
                                <a14:useLocalDpi xmlns:a14="http://schemas.microsoft.com/office/drawing/2010/main" val="0"/>
                              </a:ext>
                            </a:extLst>
                          </a:blip>
                          <a:stretch>
                            <a:fillRect/>
                          </a:stretch>
                        </pic:blipFill>
                        <pic:spPr>
                          <a:xfrm>
                            <a:off x="0" y="0"/>
                            <a:ext cx="2503170" cy="3362325"/>
                          </a:xfrm>
                          <a:prstGeom prst="rect">
                            <a:avLst/>
                          </a:prstGeom>
                        </pic:spPr>
                      </pic:pic>
                    </a:graphicData>
                  </a:graphic>
                </wp:inline>
              </w:drawing>
            </w:r>
          </w:p>
        </w:tc>
        <w:tc>
          <w:tcPr>
            <w:tcW w:w="5418" w:type="dxa"/>
          </w:tcPr>
          <w:p w:rsidR="0005616A" w:rsidRDefault="0005616A" w:rsidP="0005616A">
            <w:pPr>
              <w:jc w:val="center"/>
            </w:pPr>
            <w:r>
              <w:rPr>
                <w:noProof/>
                <w:lang w:eastAsia="es-BO"/>
              </w:rPr>
              <w:drawing>
                <wp:inline distT="0" distB="0" distL="0" distR="0">
                  <wp:extent cx="2524477" cy="2648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menu.png"/>
                          <pic:cNvPicPr/>
                        </pic:nvPicPr>
                        <pic:blipFill>
                          <a:blip r:embed="rId173">
                            <a:extLst>
                              <a:ext uri="{28A0092B-C50C-407E-A947-70E740481C1C}">
                                <a14:useLocalDpi xmlns:a14="http://schemas.microsoft.com/office/drawing/2010/main" val="0"/>
                              </a:ext>
                            </a:extLst>
                          </a:blip>
                          <a:stretch>
                            <a:fillRect/>
                          </a:stretch>
                        </pic:blipFill>
                        <pic:spPr>
                          <a:xfrm>
                            <a:off x="0" y="0"/>
                            <a:ext cx="2524477" cy="2648320"/>
                          </a:xfrm>
                          <a:prstGeom prst="rect">
                            <a:avLst/>
                          </a:prstGeom>
                        </pic:spPr>
                      </pic:pic>
                    </a:graphicData>
                  </a:graphic>
                </wp:inline>
              </w:drawing>
            </w:r>
          </w:p>
        </w:tc>
      </w:tr>
      <w:tr w:rsidR="0005616A" w:rsidTr="0057424A">
        <w:tc>
          <w:tcPr>
            <w:tcW w:w="4158" w:type="dxa"/>
          </w:tcPr>
          <w:p w:rsidR="00C951FC" w:rsidRDefault="00C951FC" w:rsidP="00C951FC">
            <w:r>
              <w:t xml:space="preserve">Las opciones de diseño permiten personalizar la interfaz de nuestro sitio </w:t>
            </w:r>
            <w:r w:rsidR="00E866C1">
              <w:t>web. Que en CINER están deshabilitadas.</w:t>
            </w:r>
          </w:p>
        </w:tc>
        <w:tc>
          <w:tcPr>
            <w:tcW w:w="5418" w:type="dxa"/>
          </w:tcPr>
          <w:p w:rsidR="0005616A" w:rsidRDefault="00E866C1" w:rsidP="004768EB">
            <w:r>
              <w:t>*Opciones del eslogan de la página principal permite añadir el eslogan en la página principal</w:t>
            </w:r>
          </w:p>
          <w:p w:rsidR="00E866C1" w:rsidRDefault="00E866C1" w:rsidP="004768EB">
            <w:r>
              <w:t xml:space="preserve">*Re direccionar </w:t>
            </w:r>
            <w:proofErr w:type="spellStart"/>
            <w:r>
              <w:t>Feed</w:t>
            </w:r>
            <w:proofErr w:type="spellEnd"/>
            <w:r>
              <w:t xml:space="preserve">, permite adquirir </w:t>
            </w:r>
            <w:proofErr w:type="spellStart"/>
            <w:r>
              <w:t>feed</w:t>
            </w:r>
            <w:proofErr w:type="spellEnd"/>
            <w:r>
              <w:t>.</w:t>
            </w:r>
          </w:p>
          <w:p w:rsidR="00E866C1" w:rsidRDefault="00E866C1" w:rsidP="004768EB">
            <w:r>
              <w:t>*Configuración de categorías de la página principal, permite añadir categorías  al sitio web.</w:t>
            </w:r>
          </w:p>
        </w:tc>
      </w:tr>
      <w:tr w:rsidR="0005616A" w:rsidTr="0057424A">
        <w:tc>
          <w:tcPr>
            <w:tcW w:w="4158" w:type="dxa"/>
          </w:tcPr>
          <w:p w:rsidR="0005616A" w:rsidRDefault="0005616A" w:rsidP="004768EB">
            <w:r>
              <w:rPr>
                <w:noProof/>
                <w:lang w:eastAsia="es-BO"/>
              </w:rPr>
              <w:drawing>
                <wp:inline distT="0" distB="0" distL="0" distR="0">
                  <wp:extent cx="2503170" cy="33534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menu.png"/>
                          <pic:cNvPicPr/>
                        </pic:nvPicPr>
                        <pic:blipFill>
                          <a:blip r:embed="rId174">
                            <a:extLst>
                              <a:ext uri="{28A0092B-C50C-407E-A947-70E740481C1C}">
                                <a14:useLocalDpi xmlns:a14="http://schemas.microsoft.com/office/drawing/2010/main" val="0"/>
                              </a:ext>
                            </a:extLst>
                          </a:blip>
                          <a:stretch>
                            <a:fillRect/>
                          </a:stretch>
                        </pic:blipFill>
                        <pic:spPr>
                          <a:xfrm>
                            <a:off x="0" y="0"/>
                            <a:ext cx="2503170" cy="3353435"/>
                          </a:xfrm>
                          <a:prstGeom prst="rect">
                            <a:avLst/>
                          </a:prstGeom>
                        </pic:spPr>
                      </pic:pic>
                    </a:graphicData>
                  </a:graphic>
                </wp:inline>
              </w:drawing>
            </w:r>
          </w:p>
        </w:tc>
        <w:tc>
          <w:tcPr>
            <w:tcW w:w="5418" w:type="dxa"/>
          </w:tcPr>
          <w:p w:rsidR="0005616A" w:rsidRDefault="0005616A" w:rsidP="0005616A">
            <w:pPr>
              <w:jc w:val="center"/>
            </w:pPr>
            <w:r>
              <w:rPr>
                <w:noProof/>
                <w:lang w:eastAsia="es-BO"/>
              </w:rPr>
              <w:drawing>
                <wp:inline distT="0" distB="0" distL="0" distR="0">
                  <wp:extent cx="2543530" cy="4505954"/>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menu.png"/>
                          <pic:cNvPicPr/>
                        </pic:nvPicPr>
                        <pic:blipFill>
                          <a:blip r:embed="rId175">
                            <a:extLst>
                              <a:ext uri="{28A0092B-C50C-407E-A947-70E740481C1C}">
                                <a14:useLocalDpi xmlns:a14="http://schemas.microsoft.com/office/drawing/2010/main" val="0"/>
                              </a:ext>
                            </a:extLst>
                          </a:blip>
                          <a:stretch>
                            <a:fillRect/>
                          </a:stretch>
                        </pic:blipFill>
                        <pic:spPr>
                          <a:xfrm>
                            <a:off x="0" y="0"/>
                            <a:ext cx="2543530" cy="4505954"/>
                          </a:xfrm>
                          <a:prstGeom prst="rect">
                            <a:avLst/>
                          </a:prstGeom>
                        </pic:spPr>
                      </pic:pic>
                    </a:graphicData>
                  </a:graphic>
                </wp:inline>
              </w:drawing>
            </w:r>
          </w:p>
        </w:tc>
      </w:tr>
      <w:tr w:rsidR="0005616A" w:rsidTr="0057424A">
        <w:tc>
          <w:tcPr>
            <w:tcW w:w="4158" w:type="dxa"/>
          </w:tcPr>
          <w:p w:rsidR="0005616A" w:rsidRDefault="00E866C1" w:rsidP="004768EB">
            <w:commentRangeStart w:id="103"/>
            <w:r>
              <w:t xml:space="preserve">Redes sociales permite añadir un icono </w:t>
            </w:r>
            <w:commentRangeEnd w:id="103"/>
            <w:r w:rsidR="00C23129">
              <w:rPr>
                <w:rStyle w:val="Refdecomentario"/>
              </w:rPr>
              <w:commentReference w:id="103"/>
            </w:r>
            <w:r>
              <w:t>de una red social que envié al visitante a la página web de CINER en la red social seleccionada.</w:t>
            </w:r>
          </w:p>
        </w:tc>
        <w:tc>
          <w:tcPr>
            <w:tcW w:w="5418" w:type="dxa"/>
          </w:tcPr>
          <w:p w:rsidR="0005616A" w:rsidRDefault="00E866C1" w:rsidP="004768EB">
            <w:proofErr w:type="spellStart"/>
            <w:r>
              <w:t>Webmaster</w:t>
            </w:r>
            <w:proofErr w:type="spellEnd"/>
            <w:r>
              <w:t xml:space="preserve"> </w:t>
            </w:r>
            <w:proofErr w:type="spellStart"/>
            <w:r>
              <w:t>tools</w:t>
            </w:r>
            <w:proofErr w:type="spellEnd"/>
            <w:r>
              <w:t>, permite añadir un pequeño script en la cabecera y pie de página.</w:t>
            </w:r>
          </w:p>
        </w:tc>
      </w:tr>
    </w:tbl>
    <w:p w:rsidR="005E0E9C" w:rsidRDefault="00A451D3" w:rsidP="00A451D3">
      <w:pPr>
        <w:pStyle w:val="Epgrafe"/>
        <w:jc w:val="center"/>
      </w:pPr>
      <w:r>
        <w:t>Cuadro 6</w:t>
      </w:r>
      <w:r w:rsidR="00E7690A" w:rsidRPr="000E3305">
        <w:t xml:space="preserve">: </w:t>
      </w:r>
      <w:r>
        <w:t>Menú de edición de elementos del editor del sitio web.</w:t>
      </w:r>
    </w:p>
    <w:p w:rsidR="00E7690A" w:rsidRDefault="00A451D3" w:rsidP="00E7690A">
      <w:pPr>
        <w:pStyle w:val="Ttulo4"/>
      </w:pPr>
      <w:r>
        <w:t>Añadir y editar Widgets</w:t>
      </w:r>
      <w:r w:rsidR="00E7690A">
        <w:t>.</w:t>
      </w:r>
    </w:p>
    <w:p w:rsidR="00A92ABF" w:rsidRDefault="00A92ABF" w:rsidP="00B95F4E">
      <w:r>
        <w:t>Para añadir y editar widgets debemos ingresar a la página de  “</w:t>
      </w:r>
      <w:proofErr w:type="spellStart"/>
      <w:ins w:id="104" w:author="EnDev" w:date="2016-08-15T13:00:00Z">
        <w:r w:rsidR="006D66C1">
          <w:t>W</w:t>
        </w:r>
      </w:ins>
      <w:del w:id="105" w:author="EnDev" w:date="2016-08-15T13:00:00Z">
        <w:r w:rsidDel="006D66C1">
          <w:delText>w</w:delText>
        </w:r>
      </w:del>
      <w:r>
        <w:t>idgets</w:t>
      </w:r>
      <w:proofErr w:type="spellEnd"/>
      <w:r>
        <w:t>” ubicada en el Menú lateral, bajo la pestaña de “Apariencia” o y también usarlos en el gestor de personalización, en widgets. Los widgets son barras laterales que pueden mostrar cualquier información que deseemos. Primeramente mencionaremos que tipos de widgets la Página de CINER contiene.</w:t>
      </w:r>
    </w:p>
    <w:p w:rsidR="00D70C48" w:rsidRDefault="00D70C48" w:rsidP="00D70C48">
      <w:pPr>
        <w:jc w:val="center"/>
      </w:pPr>
      <w:r>
        <w:rPr>
          <w:noProof/>
          <w:lang w:eastAsia="es-BO"/>
        </w:rPr>
        <w:drawing>
          <wp:inline distT="0" distB="0" distL="0" distR="0">
            <wp:extent cx="3457575" cy="369251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menu.png"/>
                    <pic:cNvPicPr/>
                  </pic:nvPicPr>
                  <pic:blipFill>
                    <a:blip r:embed="rId176">
                      <a:extLst>
                        <a:ext uri="{28A0092B-C50C-407E-A947-70E740481C1C}">
                          <a14:useLocalDpi xmlns:a14="http://schemas.microsoft.com/office/drawing/2010/main" val="0"/>
                        </a:ext>
                      </a:extLst>
                    </a:blip>
                    <a:stretch>
                      <a:fillRect/>
                    </a:stretch>
                  </pic:blipFill>
                  <pic:spPr>
                    <a:xfrm>
                      <a:off x="0" y="0"/>
                      <a:ext cx="3462875" cy="3698173"/>
                    </a:xfrm>
                    <a:prstGeom prst="rect">
                      <a:avLst/>
                    </a:prstGeom>
                  </pic:spPr>
                </pic:pic>
              </a:graphicData>
            </a:graphic>
          </wp:inline>
        </w:drawing>
      </w:r>
    </w:p>
    <w:p w:rsidR="00D70C48" w:rsidRDefault="00D70C48" w:rsidP="00D70C48">
      <w:pPr>
        <w:pStyle w:val="Epgrafe"/>
        <w:jc w:val="center"/>
      </w:pPr>
      <w:r>
        <w:t>Imagen 83</w:t>
      </w:r>
      <w:r w:rsidRPr="000E3305">
        <w:t>:</w:t>
      </w:r>
      <w:r>
        <w:t xml:space="preserve"> Widgets disponibles.</w:t>
      </w:r>
    </w:p>
    <w:p w:rsidR="00F72A06" w:rsidRDefault="00D70C48" w:rsidP="00D70C48">
      <w:proofErr w:type="spellStart"/>
      <w:r>
        <w:t>Wordpress</w:t>
      </w:r>
      <w:proofErr w:type="spellEnd"/>
      <w:r>
        <w:t xml:space="preserve"> tiene una gran variedad de widgets disponibles, preparados para ser utilizados  según sea el caso. </w:t>
      </w:r>
    </w:p>
    <w:p w:rsidR="00F72A06" w:rsidRDefault="00F72A06" w:rsidP="00F72A06">
      <w:pPr>
        <w:pStyle w:val="Ttulo4"/>
      </w:pPr>
      <w:commentRangeStart w:id="106"/>
      <w:r>
        <w:t>Añadir y editar Widget para portada de una revista de E&amp;D.</w:t>
      </w:r>
      <w:commentRangeEnd w:id="106"/>
      <w:r w:rsidR="006D66C1">
        <w:rPr>
          <w:rStyle w:val="Refdecomentario"/>
          <w:rFonts w:asciiTheme="minorHAnsi" w:eastAsiaTheme="minorHAnsi" w:hAnsiTheme="minorHAnsi" w:cstheme="minorBidi"/>
          <w:i w:val="0"/>
          <w:iCs w:val="0"/>
          <w:color w:val="auto"/>
        </w:rPr>
        <w:commentReference w:id="106"/>
      </w:r>
    </w:p>
    <w:p w:rsidR="00D70C48" w:rsidRDefault="00D70C48" w:rsidP="00F72A06">
      <w:pPr>
        <w:jc w:val="both"/>
      </w:pPr>
      <w:r>
        <w:t xml:space="preserve">Como ejemplo de uso de un widget, seleccionamos el widget de interés, en  este caso </w:t>
      </w:r>
      <w:r w:rsidR="00F72A06">
        <w:t xml:space="preserve">usaremos el </w:t>
      </w:r>
      <w:proofErr w:type="spellStart"/>
      <w:r w:rsidR="00F72A06">
        <w:t>widget</w:t>
      </w:r>
      <w:proofErr w:type="spellEnd"/>
      <w:r w:rsidR="00F72A06">
        <w:t xml:space="preserve"> </w:t>
      </w:r>
      <w:ins w:id="107" w:author="EnDev" w:date="2016-08-15T13:01:00Z">
        <w:r w:rsidR="006D66C1">
          <w:t>“</w:t>
        </w:r>
      </w:ins>
      <w:proofErr w:type="spellStart"/>
      <w:r w:rsidR="00F72A06">
        <w:t>Image</w:t>
      </w:r>
      <w:proofErr w:type="spellEnd"/>
      <w:r w:rsidR="00F72A06">
        <w:t xml:space="preserve"> (</w:t>
      </w:r>
      <w:proofErr w:type="spellStart"/>
      <w:r w:rsidR="00F72A06">
        <w:t>Jetpack</w:t>
      </w:r>
      <w:proofErr w:type="spellEnd"/>
      <w:r w:rsidR="00F72A06">
        <w:t>)</w:t>
      </w:r>
      <w:ins w:id="108" w:author="EnDev" w:date="2016-08-15T13:01:00Z">
        <w:r w:rsidR="006D66C1">
          <w:t>”</w:t>
        </w:r>
      </w:ins>
      <w:r w:rsidR="00F72A06">
        <w:t xml:space="preserve"> seleccionándolo entre los widgets disponibles y agregándolo al </w:t>
      </w:r>
      <w:proofErr w:type="spellStart"/>
      <w:r w:rsidR="00F72A06">
        <w:t>sidebar</w:t>
      </w:r>
      <w:proofErr w:type="spellEnd"/>
      <w:r w:rsidR="00F72A06">
        <w:t xml:space="preserve"> de que lo contendrá y mostrara. Tengamos en cuenta que los </w:t>
      </w:r>
      <w:proofErr w:type="spellStart"/>
      <w:r w:rsidR="00F72A06">
        <w:t>sidebars</w:t>
      </w:r>
      <w:proofErr w:type="spellEnd"/>
      <w:r w:rsidR="00F72A06">
        <w:t xml:space="preserve"> son contendores de widgets y muestran los widgets que cumplan con una condición lógica que veremos más adelante. El </w:t>
      </w:r>
      <w:proofErr w:type="spellStart"/>
      <w:r w:rsidR="00F72A06">
        <w:t>widget</w:t>
      </w:r>
      <w:proofErr w:type="spellEnd"/>
      <w:r w:rsidR="00F72A06">
        <w:t xml:space="preserve"> </w:t>
      </w:r>
      <w:ins w:id="109" w:author="EnDev" w:date="2016-08-15T13:02:00Z">
        <w:r w:rsidR="006D66C1">
          <w:t>“</w:t>
        </w:r>
      </w:ins>
      <w:proofErr w:type="spellStart"/>
      <w:proofErr w:type="gramStart"/>
      <w:r w:rsidR="00F72A06">
        <w:t>Image</w:t>
      </w:r>
      <w:proofErr w:type="spellEnd"/>
      <w:r w:rsidR="00F72A06">
        <w:t>(</w:t>
      </w:r>
      <w:proofErr w:type="spellStart"/>
      <w:proofErr w:type="gramEnd"/>
      <w:r w:rsidR="00F72A06">
        <w:t>Jetpack</w:t>
      </w:r>
      <w:proofErr w:type="spellEnd"/>
      <w:r w:rsidR="00F72A06">
        <w:t>)</w:t>
      </w:r>
      <w:ins w:id="110" w:author="EnDev" w:date="2016-08-15T13:02:00Z">
        <w:r w:rsidR="006D66C1">
          <w:t>”</w:t>
        </w:r>
      </w:ins>
      <w:r w:rsidR="00F72A06">
        <w:t xml:space="preserve"> contiene una imagen y para nuestro ejemplo añadiremos una imagen al </w:t>
      </w:r>
      <w:proofErr w:type="spellStart"/>
      <w:r w:rsidR="00F72A06">
        <w:t>sidebar</w:t>
      </w:r>
      <w:proofErr w:type="spellEnd"/>
      <w:r w:rsidR="00F72A06">
        <w:t xml:space="preserve"> izquierdo de nuestra página de revista E&amp;D específicamente la edición 33. El mismo ejemplo sirve para las demás portadas de las demás ediciones.</w:t>
      </w:r>
    </w:p>
    <w:p w:rsidR="00F72A06" w:rsidRDefault="00F72A06" w:rsidP="00F72A06">
      <w:pPr>
        <w:jc w:val="both"/>
      </w:pPr>
      <w:r>
        <w:t xml:space="preserve">Los pasos a seguir son elegir el widget deseado añadirlo a un </w:t>
      </w:r>
      <w:proofErr w:type="spellStart"/>
      <w:r>
        <w:t>sidebar</w:t>
      </w:r>
      <w:proofErr w:type="spellEnd"/>
      <w:r>
        <w:t xml:space="preserve"> que será la ubicación donde se encontrara el widget y luego configuraremos las condiciones de las páginas. </w:t>
      </w:r>
    </w:p>
    <w:p w:rsidR="00F72A06" w:rsidRDefault="00F72A06" w:rsidP="00D70C48">
      <w:r>
        <w:t xml:space="preserve">Pasó 1, agregamos el </w:t>
      </w:r>
      <w:proofErr w:type="spellStart"/>
      <w:r>
        <w:t>widget</w:t>
      </w:r>
      <w:proofErr w:type="spellEnd"/>
      <w:r>
        <w:t xml:space="preserve"> al </w:t>
      </w:r>
      <w:ins w:id="111" w:author="EnDev" w:date="2016-08-15T13:07:00Z">
        <w:r w:rsidR="006D66C1">
          <w:t>“</w:t>
        </w:r>
        <w:proofErr w:type="spellStart"/>
        <w:r w:rsidR="006D66C1">
          <w:t>S</w:t>
        </w:r>
      </w:ins>
      <w:del w:id="112" w:author="EnDev" w:date="2016-08-15T13:07:00Z">
        <w:r w:rsidDel="006D66C1">
          <w:delText>s</w:delText>
        </w:r>
      </w:del>
      <w:r>
        <w:t>idebar</w:t>
      </w:r>
      <w:proofErr w:type="spellEnd"/>
      <w:r>
        <w:t xml:space="preserve"> </w:t>
      </w:r>
      <w:r w:rsidR="00D461B9">
        <w:t>derecho</w:t>
      </w:r>
      <w:ins w:id="113" w:author="EnDev" w:date="2016-08-15T13:07:00Z">
        <w:r w:rsidR="006D66C1">
          <w:t>”</w:t>
        </w:r>
      </w:ins>
      <w:r>
        <w:t xml:space="preserve">, seleccionándolo y luego aceptando en </w:t>
      </w:r>
      <w:ins w:id="114" w:author="EnDev" w:date="2016-08-15T13:03:00Z">
        <w:r w:rsidR="006D66C1">
          <w:t>“</w:t>
        </w:r>
      </w:ins>
      <w:r>
        <w:t xml:space="preserve">Añadir </w:t>
      </w:r>
      <w:proofErr w:type="spellStart"/>
      <w:ins w:id="115" w:author="EnDev" w:date="2016-08-15T13:03:00Z">
        <w:r w:rsidR="006D66C1">
          <w:t>w</w:t>
        </w:r>
      </w:ins>
      <w:del w:id="116" w:author="EnDev" w:date="2016-08-15T13:03:00Z">
        <w:r w:rsidDel="006D66C1">
          <w:delText>W</w:delText>
        </w:r>
      </w:del>
      <w:r>
        <w:t>idget</w:t>
      </w:r>
      <w:proofErr w:type="spellEnd"/>
      <w:ins w:id="117" w:author="EnDev" w:date="2016-08-15T13:03:00Z">
        <w:r w:rsidR="006D66C1">
          <w:t>”</w:t>
        </w:r>
      </w:ins>
      <w:r>
        <w:t>.</w:t>
      </w:r>
    </w:p>
    <w:p w:rsidR="00D461B9" w:rsidRDefault="00D461B9" w:rsidP="00D461B9">
      <w:pPr>
        <w:jc w:val="center"/>
      </w:pPr>
      <w:r>
        <w:rPr>
          <w:noProof/>
          <w:lang w:eastAsia="es-BO"/>
        </w:rPr>
        <w:drawing>
          <wp:inline distT="0" distB="0" distL="0" distR="0" wp14:anchorId="469E91C2" wp14:editId="4C4A8815">
            <wp:extent cx="2124371" cy="2953162"/>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menu.png"/>
                    <pic:cNvPicPr/>
                  </pic:nvPicPr>
                  <pic:blipFill>
                    <a:blip r:embed="rId177">
                      <a:extLst>
                        <a:ext uri="{28A0092B-C50C-407E-A947-70E740481C1C}">
                          <a14:useLocalDpi xmlns:a14="http://schemas.microsoft.com/office/drawing/2010/main" val="0"/>
                        </a:ext>
                      </a:extLst>
                    </a:blip>
                    <a:stretch>
                      <a:fillRect/>
                    </a:stretch>
                  </pic:blipFill>
                  <pic:spPr>
                    <a:xfrm>
                      <a:off x="0" y="0"/>
                      <a:ext cx="2124371" cy="2953162"/>
                    </a:xfrm>
                    <a:prstGeom prst="rect">
                      <a:avLst/>
                    </a:prstGeom>
                  </pic:spPr>
                </pic:pic>
              </a:graphicData>
            </a:graphic>
          </wp:inline>
        </w:drawing>
      </w:r>
    </w:p>
    <w:p w:rsidR="00D461B9" w:rsidRDefault="00D461B9" w:rsidP="00D461B9">
      <w:pPr>
        <w:pStyle w:val="Epgrafe"/>
        <w:jc w:val="center"/>
      </w:pPr>
      <w:r>
        <w:t>Imagen 84</w:t>
      </w:r>
      <w:r w:rsidRPr="000E3305">
        <w:t>:</w:t>
      </w:r>
      <w:r>
        <w:t xml:space="preserve"> </w:t>
      </w:r>
      <w:proofErr w:type="spellStart"/>
      <w:r>
        <w:t>Seleccionarwidget</w:t>
      </w:r>
      <w:proofErr w:type="spellEnd"/>
      <w:r>
        <w:t xml:space="preserve"> </w:t>
      </w:r>
      <w:proofErr w:type="spellStart"/>
      <w:r>
        <w:t>Image</w:t>
      </w:r>
      <w:proofErr w:type="spellEnd"/>
      <w:r>
        <w:t xml:space="preserve"> (</w:t>
      </w:r>
      <w:proofErr w:type="spellStart"/>
      <w:r>
        <w:t>Jetpack</w:t>
      </w:r>
      <w:proofErr w:type="spellEnd"/>
      <w:r>
        <w:t xml:space="preserve">) a </w:t>
      </w:r>
      <w:proofErr w:type="spellStart"/>
      <w:r>
        <w:t>s</w:t>
      </w:r>
      <w:r w:rsidR="00CD6EE2">
        <w:t>idebar</w:t>
      </w:r>
      <w:proofErr w:type="spellEnd"/>
      <w:r w:rsidR="00CD6EE2">
        <w:t xml:space="preserve"> derecho</w:t>
      </w:r>
      <w:r>
        <w:t>.</w:t>
      </w:r>
    </w:p>
    <w:p w:rsidR="00D461B9" w:rsidRDefault="00D461B9" w:rsidP="00D461B9">
      <w:pPr>
        <w:jc w:val="both"/>
      </w:pPr>
      <w:r>
        <w:t xml:space="preserve">Pasó 2, nos fijamos en los </w:t>
      </w:r>
      <w:proofErr w:type="spellStart"/>
      <w:r>
        <w:t>widgets</w:t>
      </w:r>
      <w:proofErr w:type="spellEnd"/>
      <w:r>
        <w:t xml:space="preserve"> del </w:t>
      </w:r>
      <w:proofErr w:type="spellStart"/>
      <w:r w:rsidR="003B610C">
        <w:t>s</w:t>
      </w:r>
      <w:r>
        <w:t>idebar</w:t>
      </w:r>
      <w:proofErr w:type="spellEnd"/>
      <w:r>
        <w:t xml:space="preserve"> derecho y editamos el comportamiento de nuestro widget.  Primeramente dándole un título de aplicación, asignando la imagen que mostrara, dándole la dirección de la ubicación de la imagen en U</w:t>
      </w:r>
      <w:ins w:id="118" w:author="EnDev" w:date="2016-08-15T13:07:00Z">
        <w:r w:rsidR="006D66C1">
          <w:t>RL</w:t>
        </w:r>
      </w:ins>
      <w:del w:id="119" w:author="EnDev" w:date="2016-08-15T13:07:00Z">
        <w:r w:rsidDel="006D66C1">
          <w:delText>rl</w:delText>
        </w:r>
      </w:del>
      <w:r>
        <w:t xml:space="preserve"> de la imagen, llenamos los siguientes campos, determinamos el tamaño de la imagen y abrimos visibilidad para condicionar la aparición de nuestro </w:t>
      </w:r>
      <w:proofErr w:type="spellStart"/>
      <w:r>
        <w:t>widget</w:t>
      </w:r>
      <w:proofErr w:type="spellEnd"/>
      <w:r>
        <w:t xml:space="preserve"> en el </w:t>
      </w:r>
      <w:proofErr w:type="spellStart"/>
      <w:r>
        <w:t>sidebar</w:t>
      </w:r>
      <w:proofErr w:type="spellEnd"/>
      <w:r>
        <w:t xml:space="preserve"> derecho.</w:t>
      </w:r>
    </w:p>
    <w:p w:rsidR="00CD6EE2" w:rsidRDefault="00CD6EE2" w:rsidP="00D461B9">
      <w:pPr>
        <w:jc w:val="both"/>
      </w:pPr>
      <w:r>
        <w:rPr>
          <w:noProof/>
          <w:lang w:eastAsia="es-BO"/>
        </w:rPr>
        <w:drawing>
          <wp:inline distT="0" distB="0" distL="0" distR="0">
            <wp:extent cx="5943600" cy="11696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menu.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inline>
        </w:drawing>
      </w:r>
    </w:p>
    <w:p w:rsidR="00CD6EE2" w:rsidRDefault="00CD6EE2" w:rsidP="00CD6EE2">
      <w:pPr>
        <w:pStyle w:val="Epgrafe"/>
        <w:jc w:val="center"/>
      </w:pPr>
      <w:r>
        <w:t>Imagen 84</w:t>
      </w:r>
      <w:r w:rsidRPr="000E3305">
        <w:t>:</w:t>
      </w:r>
      <w:r>
        <w:t xml:space="preserve"> Seleccionar </w:t>
      </w:r>
      <w:proofErr w:type="spellStart"/>
      <w:r>
        <w:t>sidebar</w:t>
      </w:r>
      <w:proofErr w:type="spellEnd"/>
      <w:r>
        <w:t xml:space="preserve"> derecho.</w:t>
      </w:r>
    </w:p>
    <w:p w:rsidR="00D461B9" w:rsidRDefault="00D461B9" w:rsidP="00D70C48">
      <w:r>
        <w:t xml:space="preserve">El condicionamiento es lógico y se hace si se cumplan las siguientes condiciones, mostraremos el </w:t>
      </w:r>
      <w:proofErr w:type="spellStart"/>
      <w:r>
        <w:t>widget</w:t>
      </w:r>
      <w:del w:id="120" w:author="EnDev" w:date="2016-08-15T13:03:00Z">
        <w:r w:rsidDel="006D66C1">
          <w:delText>(</w:delText>
        </w:r>
      </w:del>
      <w:ins w:id="121" w:author="EnDev" w:date="2016-08-15T13:03:00Z">
        <w:r w:rsidR="006D66C1">
          <w:t>“</w:t>
        </w:r>
      </w:ins>
      <w:r>
        <w:t>Image</w:t>
      </w:r>
      <w:proofErr w:type="spellEnd"/>
      <w:r>
        <w:t xml:space="preserve"> </w:t>
      </w:r>
      <w:ins w:id="122" w:author="EnDev" w:date="2016-08-15T13:04:00Z">
        <w:r w:rsidR="006D66C1">
          <w:t>(</w:t>
        </w:r>
      </w:ins>
      <w:proofErr w:type="spellStart"/>
      <w:r>
        <w:t>Jetpack</w:t>
      </w:r>
      <w:proofErr w:type="spellEnd"/>
      <w:r>
        <w:t>)</w:t>
      </w:r>
      <w:ins w:id="123" w:author="EnDev" w:date="2016-08-15T13:04:00Z">
        <w:r w:rsidR="006D66C1">
          <w:t>”</w:t>
        </w:r>
      </w:ins>
      <w:r>
        <w:t xml:space="preserve"> si </w:t>
      </w:r>
      <w:r w:rsidR="007E2F60">
        <w:t>se trata de una página y de estar en la</w:t>
      </w:r>
      <w:r>
        <w:t xml:space="preserve"> página </w:t>
      </w:r>
      <w:r w:rsidR="007E2F60">
        <w:t xml:space="preserve"> “Revista E&amp;D No 33” esto condiciona que el </w:t>
      </w:r>
      <w:proofErr w:type="spellStart"/>
      <w:r w:rsidR="007E2F60">
        <w:t>sidebar</w:t>
      </w:r>
      <w:proofErr w:type="spellEnd"/>
      <w:r w:rsidR="007E2F60">
        <w:t xml:space="preserve"> derecho solamente mostrar</w:t>
      </w:r>
      <w:r w:rsidR="00FD03FD">
        <w:t>a</w:t>
      </w:r>
      <w:r w:rsidR="007E2F60">
        <w:t xml:space="preserve"> la imagen  cuando estemos en la página 33.</w:t>
      </w:r>
    </w:p>
    <w:p w:rsidR="00CD6EE2" w:rsidRPr="00CD6EE2" w:rsidRDefault="00CD6EE2" w:rsidP="00D70C48">
      <w:pPr>
        <w:rPr>
          <w:noProof/>
          <w:lang w:val="es-ES"/>
        </w:rPr>
      </w:pPr>
    </w:p>
    <w:p w:rsidR="00CD6EE2" w:rsidRDefault="00CD6EE2" w:rsidP="00D70C48"/>
    <w:p w:rsidR="00D461B9" w:rsidRDefault="00D461B9" w:rsidP="00D461B9">
      <w:pPr>
        <w:jc w:val="center"/>
      </w:pPr>
      <w:r>
        <w:rPr>
          <w:noProof/>
          <w:lang w:eastAsia="es-BO"/>
        </w:rPr>
        <w:drawing>
          <wp:inline distT="0" distB="0" distL="0" distR="0">
            <wp:extent cx="2381250" cy="43645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menu.png"/>
                    <pic:cNvPicPr/>
                  </pic:nvPicPr>
                  <pic:blipFill>
                    <a:blip r:embed="rId179">
                      <a:extLst>
                        <a:ext uri="{28A0092B-C50C-407E-A947-70E740481C1C}">
                          <a14:useLocalDpi xmlns:a14="http://schemas.microsoft.com/office/drawing/2010/main" val="0"/>
                        </a:ext>
                      </a:extLst>
                    </a:blip>
                    <a:stretch>
                      <a:fillRect/>
                    </a:stretch>
                  </pic:blipFill>
                  <pic:spPr>
                    <a:xfrm>
                      <a:off x="0" y="0"/>
                      <a:ext cx="2381582" cy="4365147"/>
                    </a:xfrm>
                    <a:prstGeom prst="rect">
                      <a:avLst/>
                    </a:prstGeom>
                  </pic:spPr>
                </pic:pic>
              </a:graphicData>
            </a:graphic>
          </wp:inline>
        </w:drawing>
      </w:r>
    </w:p>
    <w:p w:rsidR="00D461B9" w:rsidRDefault="007E2F60" w:rsidP="00FD03FD">
      <w:pPr>
        <w:pStyle w:val="Epgrafe"/>
        <w:jc w:val="center"/>
      </w:pPr>
      <w:r>
        <w:t>Imagen 85</w:t>
      </w:r>
      <w:r w:rsidRPr="000E3305">
        <w:t>:</w:t>
      </w:r>
      <w:r>
        <w:t xml:space="preserve"> Características de un </w:t>
      </w:r>
      <w:proofErr w:type="spellStart"/>
      <w:r>
        <w:t>widget</w:t>
      </w:r>
      <w:proofErr w:type="spellEnd"/>
      <w:r>
        <w:t xml:space="preserve"> </w:t>
      </w:r>
      <w:proofErr w:type="spellStart"/>
      <w:proofErr w:type="gramStart"/>
      <w:r>
        <w:t>Image</w:t>
      </w:r>
      <w:proofErr w:type="spellEnd"/>
      <w:r>
        <w:t>(</w:t>
      </w:r>
      <w:proofErr w:type="spellStart"/>
      <w:proofErr w:type="gramEnd"/>
      <w:r>
        <w:t>Jetpack</w:t>
      </w:r>
      <w:proofErr w:type="spellEnd"/>
      <w:r>
        <w:t>) .</w:t>
      </w:r>
    </w:p>
    <w:p w:rsidR="00FD03FD" w:rsidRDefault="00FD03FD" w:rsidP="00FD03FD">
      <w:r>
        <w:t>Y de esta manera la página quedaría así.</w:t>
      </w:r>
    </w:p>
    <w:p w:rsidR="00FD03FD" w:rsidRDefault="00FD03FD" w:rsidP="00FD03FD">
      <w:pPr>
        <w:jc w:val="center"/>
      </w:pPr>
      <w:r>
        <w:rPr>
          <w:noProof/>
          <w:lang w:eastAsia="es-BO"/>
        </w:rPr>
        <w:drawing>
          <wp:inline distT="0" distB="0" distL="0" distR="0" wp14:anchorId="5AC01606" wp14:editId="1619D70C">
            <wp:extent cx="4105275" cy="221316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menu.png"/>
                    <pic:cNvPicPr/>
                  </pic:nvPicPr>
                  <pic:blipFill>
                    <a:blip r:embed="rId180">
                      <a:extLst>
                        <a:ext uri="{28A0092B-C50C-407E-A947-70E740481C1C}">
                          <a14:useLocalDpi xmlns:a14="http://schemas.microsoft.com/office/drawing/2010/main" val="0"/>
                        </a:ext>
                      </a:extLst>
                    </a:blip>
                    <a:stretch>
                      <a:fillRect/>
                    </a:stretch>
                  </pic:blipFill>
                  <pic:spPr>
                    <a:xfrm>
                      <a:off x="0" y="0"/>
                      <a:ext cx="4110162" cy="2215799"/>
                    </a:xfrm>
                    <a:prstGeom prst="rect">
                      <a:avLst/>
                    </a:prstGeom>
                  </pic:spPr>
                </pic:pic>
              </a:graphicData>
            </a:graphic>
          </wp:inline>
        </w:drawing>
      </w:r>
    </w:p>
    <w:p w:rsidR="00FD03FD" w:rsidRDefault="00FD03FD" w:rsidP="00FD03FD">
      <w:pPr>
        <w:pStyle w:val="Epgrafe"/>
        <w:jc w:val="center"/>
      </w:pPr>
      <w:r>
        <w:t>Imagen 86</w:t>
      </w:r>
      <w:r w:rsidRPr="000E3305">
        <w:t>:</w:t>
      </w:r>
      <w:r>
        <w:t xml:space="preserve"> </w:t>
      </w:r>
      <w:proofErr w:type="spellStart"/>
      <w:r>
        <w:t>Sidebar</w:t>
      </w:r>
      <w:proofErr w:type="spellEnd"/>
      <w:r>
        <w:t xml:space="preserve"> derecho con </w:t>
      </w:r>
      <w:proofErr w:type="spellStart"/>
      <w:proofErr w:type="gramStart"/>
      <w:r>
        <w:t>Image</w:t>
      </w:r>
      <w:proofErr w:type="spellEnd"/>
      <w:r>
        <w:t>(</w:t>
      </w:r>
      <w:proofErr w:type="spellStart"/>
      <w:proofErr w:type="gramEnd"/>
      <w:r>
        <w:t>Jetpack</w:t>
      </w:r>
      <w:proofErr w:type="spellEnd"/>
      <w:r>
        <w:t>) .</w:t>
      </w:r>
    </w:p>
    <w:p w:rsidR="00FD03FD" w:rsidRPr="00FD03FD" w:rsidRDefault="00FD03FD" w:rsidP="00FD03FD">
      <w:pPr>
        <w:jc w:val="center"/>
      </w:pPr>
    </w:p>
    <w:p w:rsidR="007E2F60" w:rsidRDefault="007E2F60" w:rsidP="007E2F60">
      <w:pPr>
        <w:pStyle w:val="Ttulo4"/>
      </w:pPr>
      <w:r>
        <w:t xml:space="preserve">Widget </w:t>
      </w:r>
      <w:r w:rsidR="00C62743">
        <w:t>de tipos texto para añadir funciones.</w:t>
      </w:r>
    </w:p>
    <w:p w:rsidR="00734320" w:rsidRDefault="00C62743" w:rsidP="00734320">
      <w:pPr>
        <w:jc w:val="both"/>
      </w:pPr>
      <w:r>
        <w:t>Añadiremos un widget de tipo texto a la página de contacto para que muestre un mapa de la ubicación de CINER. En esta ocasión el ejemplo lo haremos con el gestor de personalización.</w:t>
      </w:r>
      <w:r w:rsidR="00734320">
        <w:t xml:space="preserve"> Ingresamos a la página de contacto y hacemos clic en “personalizar” y se abrirá el menú de personalización y buscamos widgets.  Elegimos widget y encontraremos un </w:t>
      </w:r>
      <w:proofErr w:type="spellStart"/>
      <w:r w:rsidR="00734320">
        <w:t>sidebar</w:t>
      </w:r>
      <w:proofErr w:type="spellEnd"/>
      <w:r w:rsidR="00734320">
        <w:t xml:space="preserve"> en el cual podemos incluir widgets. Los </w:t>
      </w:r>
      <w:proofErr w:type="spellStart"/>
      <w:r w:rsidR="00734320">
        <w:t>sidebars</w:t>
      </w:r>
      <w:proofErr w:type="spellEnd"/>
      <w:r w:rsidR="00734320">
        <w:t xml:space="preserve"> trabajan en páginas que cuyas  plantillas admiten </w:t>
      </w:r>
      <w:proofErr w:type="spellStart"/>
      <w:r w:rsidR="00734320">
        <w:t>sidebars</w:t>
      </w:r>
      <w:proofErr w:type="spellEnd"/>
      <w:r w:rsidR="00734320">
        <w:t xml:space="preserve"> como ser las de blog, </w:t>
      </w:r>
      <w:proofErr w:type="spellStart"/>
      <w:r w:rsidR="00734320">
        <w:t>business</w:t>
      </w:r>
      <w:proofErr w:type="spellEnd"/>
      <w:r w:rsidR="00734320">
        <w:t xml:space="preserve"> </w:t>
      </w:r>
      <w:proofErr w:type="spellStart"/>
      <w:r w:rsidR="00734320">
        <w:t>template</w:t>
      </w:r>
      <w:proofErr w:type="spellEnd"/>
      <w:r w:rsidR="00734320">
        <w:t xml:space="preserve"> y </w:t>
      </w:r>
      <w:proofErr w:type="spellStart"/>
      <w:r w:rsidR="00734320">
        <w:t>contact</w:t>
      </w:r>
      <w:proofErr w:type="spellEnd"/>
      <w:r w:rsidR="00734320">
        <w:t xml:space="preserve"> </w:t>
      </w:r>
      <w:proofErr w:type="spellStart"/>
      <w:r w:rsidR="00734320">
        <w:t>template</w:t>
      </w:r>
      <w:proofErr w:type="spellEnd"/>
      <w:r w:rsidR="00734320">
        <w:t>.</w:t>
      </w:r>
    </w:p>
    <w:p w:rsidR="00734320" w:rsidRDefault="00734320" w:rsidP="00734320">
      <w:pPr>
        <w:jc w:val="center"/>
      </w:pPr>
      <w:r>
        <w:rPr>
          <w:noProof/>
          <w:lang w:eastAsia="es-BO"/>
        </w:rPr>
        <w:drawing>
          <wp:inline distT="0" distB="0" distL="0" distR="0">
            <wp:extent cx="1905000" cy="1442966"/>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menu.png"/>
                    <pic:cNvPicPr/>
                  </pic:nvPicPr>
                  <pic:blipFill>
                    <a:blip r:embed="rId181">
                      <a:extLst>
                        <a:ext uri="{28A0092B-C50C-407E-A947-70E740481C1C}">
                          <a14:useLocalDpi xmlns:a14="http://schemas.microsoft.com/office/drawing/2010/main" val="0"/>
                        </a:ext>
                      </a:extLst>
                    </a:blip>
                    <a:stretch>
                      <a:fillRect/>
                    </a:stretch>
                  </pic:blipFill>
                  <pic:spPr>
                    <a:xfrm>
                      <a:off x="0" y="0"/>
                      <a:ext cx="1905266" cy="1443167"/>
                    </a:xfrm>
                    <a:prstGeom prst="rect">
                      <a:avLst/>
                    </a:prstGeom>
                  </pic:spPr>
                </pic:pic>
              </a:graphicData>
            </a:graphic>
          </wp:inline>
        </w:drawing>
      </w:r>
    </w:p>
    <w:p w:rsidR="00734320" w:rsidRDefault="00734320" w:rsidP="00734320">
      <w:pPr>
        <w:pStyle w:val="Epgrafe"/>
        <w:jc w:val="center"/>
      </w:pPr>
      <w:r>
        <w:t>Imagen 87</w:t>
      </w:r>
      <w:r w:rsidRPr="000E3305">
        <w:t>:</w:t>
      </w:r>
      <w:r>
        <w:t xml:space="preserve"> Widgets en el menú del </w:t>
      </w:r>
      <w:proofErr w:type="spellStart"/>
      <w:r>
        <w:t>Personalizdo</w:t>
      </w:r>
      <w:proofErr w:type="spellEnd"/>
      <w:r>
        <w:t>.</w:t>
      </w:r>
    </w:p>
    <w:p w:rsidR="00C62743" w:rsidRDefault="00734320" w:rsidP="00734320">
      <w:pPr>
        <w:jc w:val="both"/>
      </w:pPr>
      <w:r>
        <w:t>Ingresamos  a “</w:t>
      </w:r>
      <w:proofErr w:type="spellStart"/>
      <w:r>
        <w:t>sidebar</w:t>
      </w:r>
      <w:proofErr w:type="spellEnd"/>
      <w:r>
        <w:t xml:space="preserve"> de la página de contacto” y escribimos los datos que nos interesa que vean nuestros visitantes. Los widgets de texto permiten código HTML y también pueden interpretar funciones. Para agregar un mapa ingresamos la función ‘</w:t>
      </w:r>
      <w:proofErr w:type="spellStart"/>
      <w:r>
        <w:t>map</w:t>
      </w:r>
      <w:proofErr w:type="spellEnd"/>
      <w:r>
        <w:t>’ segu</w:t>
      </w:r>
      <w:r w:rsidR="00AD13E6">
        <w:t>ido de las coordenadas de CINER, el tamaño de la imagen y su acercamiento.</w:t>
      </w:r>
    </w:p>
    <w:tbl>
      <w:tblPr>
        <w:tblStyle w:val="Tablaconcuadrcula"/>
        <w:tblW w:w="0" w:type="auto"/>
        <w:tblLook w:val="04A0" w:firstRow="1" w:lastRow="0" w:firstColumn="1" w:lastColumn="0" w:noHBand="0" w:noVBand="1"/>
      </w:tblPr>
      <w:tblGrid>
        <w:gridCol w:w="9576"/>
      </w:tblGrid>
      <w:tr w:rsidR="00734320" w:rsidRPr="00D72B44" w:rsidTr="00734320">
        <w:tc>
          <w:tcPr>
            <w:tcW w:w="9576" w:type="dxa"/>
          </w:tcPr>
          <w:p w:rsidR="00734320" w:rsidRPr="00734320" w:rsidRDefault="00734320" w:rsidP="00734320">
            <w:pPr>
              <w:jc w:val="both"/>
              <w:rPr>
                <w:lang w:val="en-US"/>
              </w:rPr>
            </w:pPr>
            <w:r w:rsidRPr="00734320">
              <w:rPr>
                <w:lang w:val="en-US"/>
              </w:rPr>
              <w:t xml:space="preserve">[map </w:t>
            </w:r>
            <w:proofErr w:type="spellStart"/>
            <w:r w:rsidRPr="00734320">
              <w:rPr>
                <w:lang w:val="en-US"/>
              </w:rPr>
              <w:t>lat</w:t>
            </w:r>
            <w:proofErr w:type="spellEnd"/>
            <w:r w:rsidRPr="00734320">
              <w:rPr>
                <w:lang w:val="en-US"/>
              </w:rPr>
              <w:t xml:space="preserve">="-17.377144" </w:t>
            </w:r>
            <w:proofErr w:type="spellStart"/>
            <w:r w:rsidRPr="00734320">
              <w:rPr>
                <w:lang w:val="en-US"/>
              </w:rPr>
              <w:t>lng</w:t>
            </w:r>
            <w:proofErr w:type="spellEnd"/>
            <w:r w:rsidRPr="00734320">
              <w:rPr>
                <w:lang w:val="en-US"/>
              </w:rPr>
              <w:t>="-66.156921" width="100%" height="400px" zoom="15"]</w:t>
            </w:r>
          </w:p>
        </w:tc>
      </w:tr>
    </w:tbl>
    <w:p w:rsidR="00734320" w:rsidRDefault="00734320" w:rsidP="00734320">
      <w:pPr>
        <w:pStyle w:val="Epgrafe"/>
        <w:jc w:val="center"/>
      </w:pPr>
      <w:r>
        <w:t>Cuadro 7</w:t>
      </w:r>
      <w:r w:rsidRPr="000E3305">
        <w:t xml:space="preserve">: </w:t>
      </w:r>
      <w:r>
        <w:t>Función ´</w:t>
      </w:r>
      <w:proofErr w:type="spellStart"/>
      <w:r>
        <w:t>map</w:t>
      </w:r>
      <w:proofErr w:type="spellEnd"/>
      <w:r>
        <w:t xml:space="preserve">´ para insertar un mapa  de Google </w:t>
      </w:r>
      <w:proofErr w:type="spellStart"/>
      <w:r>
        <w:t>Maps</w:t>
      </w:r>
      <w:proofErr w:type="spellEnd"/>
    </w:p>
    <w:p w:rsidR="00734320" w:rsidRPr="00734320" w:rsidRDefault="00AD13E6" w:rsidP="00734320">
      <w:pPr>
        <w:jc w:val="both"/>
      </w:pPr>
      <w:r>
        <w:t xml:space="preserve">De este modo podremos agregar un mapa al </w:t>
      </w:r>
      <w:proofErr w:type="spellStart"/>
      <w:r>
        <w:t>sidebar</w:t>
      </w:r>
      <w:proofErr w:type="spellEnd"/>
      <w:r>
        <w:t xml:space="preserve"> de contacto. Quedaría de la siguiente forma.</w:t>
      </w:r>
    </w:p>
    <w:p w:rsidR="00C62743" w:rsidRPr="00AD13E6" w:rsidRDefault="00AD13E6" w:rsidP="00AD13E6">
      <w:pPr>
        <w:jc w:val="center"/>
      </w:pPr>
      <w:r>
        <w:rPr>
          <w:noProof/>
          <w:lang w:eastAsia="es-BO"/>
        </w:rPr>
        <w:drawing>
          <wp:inline distT="0" distB="0" distL="0" distR="0">
            <wp:extent cx="4695825" cy="2639896"/>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menu.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08224" cy="2646867"/>
                    </a:xfrm>
                    <a:prstGeom prst="rect">
                      <a:avLst/>
                    </a:prstGeom>
                  </pic:spPr>
                </pic:pic>
              </a:graphicData>
            </a:graphic>
          </wp:inline>
        </w:drawing>
      </w:r>
    </w:p>
    <w:p w:rsidR="00AD13E6" w:rsidRDefault="00AD13E6" w:rsidP="00AD13E6">
      <w:pPr>
        <w:pStyle w:val="Epgrafe"/>
        <w:jc w:val="center"/>
      </w:pPr>
      <w:r>
        <w:t>Imagen 88</w:t>
      </w:r>
      <w:r w:rsidRPr="000E3305">
        <w:t>:</w:t>
      </w:r>
      <w:r>
        <w:t xml:space="preserve"> Agregar mapa a widget de texto.</w:t>
      </w:r>
    </w:p>
    <w:p w:rsidR="00A92ABF" w:rsidRPr="00FB3033" w:rsidRDefault="00A92ABF" w:rsidP="00B95F4E"/>
    <w:p w:rsidR="00AD13E6" w:rsidRDefault="00AD13E6" w:rsidP="00AD13E6">
      <w:pPr>
        <w:pStyle w:val="Ttulo4"/>
      </w:pPr>
      <w:commentRangeStart w:id="124"/>
      <w:r>
        <w:t xml:space="preserve">Realizar </w:t>
      </w:r>
      <w:proofErr w:type="spellStart"/>
      <w:r>
        <w:t>backup</w:t>
      </w:r>
      <w:proofErr w:type="spellEnd"/>
      <w:r>
        <w:t xml:space="preserve"> del sitio web.</w:t>
      </w:r>
      <w:commentRangeEnd w:id="124"/>
      <w:r w:rsidR="007657DA">
        <w:rPr>
          <w:rStyle w:val="Refdecomentario"/>
          <w:rFonts w:asciiTheme="minorHAnsi" w:eastAsiaTheme="minorHAnsi" w:hAnsiTheme="minorHAnsi" w:cstheme="minorBidi"/>
          <w:i w:val="0"/>
          <w:iCs w:val="0"/>
          <w:color w:val="auto"/>
        </w:rPr>
        <w:commentReference w:id="124"/>
      </w:r>
    </w:p>
    <w:p w:rsidR="00AD13E6" w:rsidRDefault="00BC5434" w:rsidP="00AD13E6">
      <w:pPr>
        <w:rPr>
          <w:lang w:eastAsia="ja-JP"/>
        </w:rPr>
      </w:pPr>
      <w:r>
        <w:rPr>
          <w:lang w:eastAsia="ja-JP"/>
        </w:rPr>
        <w:t>Para</w:t>
      </w:r>
      <w:r w:rsidR="00D432F5">
        <w:rPr>
          <w:lang w:eastAsia="ja-JP"/>
        </w:rPr>
        <w:t xml:space="preserve"> realizar </w:t>
      </w:r>
      <w:proofErr w:type="spellStart"/>
      <w:r w:rsidR="00D432F5">
        <w:rPr>
          <w:lang w:eastAsia="ja-JP"/>
        </w:rPr>
        <w:t>backups</w:t>
      </w:r>
      <w:proofErr w:type="spellEnd"/>
      <w:r w:rsidR="00D432F5">
        <w:rPr>
          <w:lang w:eastAsia="ja-JP"/>
        </w:rPr>
        <w:t xml:space="preserve"> del sitio web de CINER, </w:t>
      </w:r>
      <w:r w:rsidR="00B650F3">
        <w:rPr>
          <w:lang w:eastAsia="ja-JP"/>
        </w:rPr>
        <w:t>nosotros necesitamos  una aplicación llamada “</w:t>
      </w:r>
      <w:proofErr w:type="spellStart"/>
      <w:ins w:id="125" w:author="EnDev" w:date="2016-08-15T13:18:00Z">
        <w:r w:rsidR="003B610C">
          <w:rPr>
            <w:lang w:eastAsia="ja-JP"/>
          </w:rPr>
          <w:t>D</w:t>
        </w:r>
      </w:ins>
      <w:del w:id="126" w:author="EnDev" w:date="2016-08-15T13:18:00Z">
        <w:r w:rsidR="00B650F3" w:rsidDel="003B610C">
          <w:rPr>
            <w:lang w:eastAsia="ja-JP"/>
          </w:rPr>
          <w:delText>d</w:delText>
        </w:r>
      </w:del>
      <w:r w:rsidR="00B650F3">
        <w:rPr>
          <w:lang w:eastAsia="ja-JP"/>
        </w:rPr>
        <w:t>uplicator</w:t>
      </w:r>
      <w:proofErr w:type="spellEnd"/>
      <w:r w:rsidR="00B650F3">
        <w:rPr>
          <w:lang w:eastAsia="ja-JP"/>
        </w:rPr>
        <w:t xml:space="preserve">” que hace una copia exacta del sitio web. Ingresamos a </w:t>
      </w:r>
      <w:proofErr w:type="spellStart"/>
      <w:r w:rsidR="00B650F3">
        <w:rPr>
          <w:lang w:eastAsia="ja-JP"/>
        </w:rPr>
        <w:t>Duplicator</w:t>
      </w:r>
      <w:proofErr w:type="spellEnd"/>
      <w:r w:rsidR="00B650F3">
        <w:rPr>
          <w:lang w:eastAsia="ja-JP"/>
        </w:rPr>
        <w:t xml:space="preserve"> y vamos a crear nueva copia.</w:t>
      </w:r>
    </w:p>
    <w:p w:rsidR="00B650F3" w:rsidRDefault="00B650F3" w:rsidP="00B650F3">
      <w:pPr>
        <w:jc w:val="center"/>
        <w:rPr>
          <w:lang w:eastAsia="ja-JP"/>
        </w:rPr>
      </w:pPr>
      <w:r>
        <w:rPr>
          <w:noProof/>
          <w:lang w:eastAsia="es-BO"/>
        </w:rPr>
        <w:drawing>
          <wp:inline distT="0" distB="0" distL="0" distR="0" wp14:anchorId="4A05CFAF" wp14:editId="5BFD5865">
            <wp:extent cx="4235746" cy="2381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menu.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237404" cy="2382182"/>
                    </a:xfrm>
                    <a:prstGeom prst="rect">
                      <a:avLst/>
                    </a:prstGeom>
                  </pic:spPr>
                </pic:pic>
              </a:graphicData>
            </a:graphic>
          </wp:inline>
        </w:drawing>
      </w:r>
    </w:p>
    <w:p w:rsidR="00B650F3" w:rsidRDefault="00B650F3" w:rsidP="00B650F3">
      <w:pPr>
        <w:pStyle w:val="Epgrafe"/>
        <w:jc w:val="center"/>
      </w:pPr>
      <w:r>
        <w:t>Imagen 89</w:t>
      </w:r>
      <w:r w:rsidRPr="000E3305">
        <w:t>:</w:t>
      </w:r>
      <w:r>
        <w:t xml:space="preserve"> Crea nueva copia con </w:t>
      </w:r>
      <w:proofErr w:type="spellStart"/>
      <w:ins w:id="127" w:author="EnDev" w:date="2016-08-15T17:38:00Z">
        <w:r w:rsidR="00502BBC">
          <w:t>D</w:t>
        </w:r>
      </w:ins>
      <w:del w:id="128" w:author="EnDev" w:date="2016-08-15T17:38:00Z">
        <w:r w:rsidDel="00502BBC">
          <w:delText>d</w:delText>
        </w:r>
      </w:del>
      <w:r>
        <w:t>uplicator</w:t>
      </w:r>
      <w:proofErr w:type="spellEnd"/>
      <w:r>
        <w:t>.</w:t>
      </w:r>
    </w:p>
    <w:p w:rsidR="00B650F3" w:rsidRPr="00B650F3" w:rsidRDefault="008F7965" w:rsidP="00B650F3">
      <w:r>
        <w:rPr>
          <w:noProof/>
          <w:lang w:eastAsia="es-BO"/>
        </w:rPr>
        <w:drawing>
          <wp:inline distT="0" distB="0" distL="0" distR="0">
            <wp:extent cx="5943600" cy="25723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menu.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8F7965" w:rsidRDefault="008F7965" w:rsidP="008F7965">
      <w:pPr>
        <w:pStyle w:val="Epgrafe"/>
        <w:jc w:val="center"/>
      </w:pPr>
      <w:r>
        <w:t>Imagen 89</w:t>
      </w:r>
      <w:r w:rsidRPr="000E3305">
        <w:t>:</w:t>
      </w:r>
      <w:r>
        <w:t xml:space="preserve"> Paso 1 para hacer duplicado con </w:t>
      </w:r>
      <w:proofErr w:type="spellStart"/>
      <w:r>
        <w:t>duplicator</w:t>
      </w:r>
      <w:proofErr w:type="spellEnd"/>
    </w:p>
    <w:p w:rsidR="00B650F3" w:rsidRDefault="008F7965" w:rsidP="008F7965">
      <w:pPr>
        <w:rPr>
          <w:lang w:eastAsia="ja-JP"/>
        </w:rPr>
      </w:pPr>
      <w:r>
        <w:rPr>
          <w:lang w:eastAsia="ja-JP"/>
        </w:rPr>
        <w:t>Verificar que los requerimientos indiquen que están correctos</w:t>
      </w:r>
      <w:r w:rsidR="007001F6">
        <w:rPr>
          <w:lang w:eastAsia="ja-JP"/>
        </w:rPr>
        <w:t>,</w:t>
      </w:r>
      <w:r>
        <w:rPr>
          <w:lang w:eastAsia="ja-JP"/>
        </w:rPr>
        <w:t xml:space="preserve"> </w:t>
      </w:r>
      <w:r w:rsidR="007001F6">
        <w:rPr>
          <w:lang w:eastAsia="ja-JP"/>
        </w:rPr>
        <w:t xml:space="preserve"> lo recomendable es arreglar las advertencias y luego aceptar las condiciones, seguido de construir la copia. El </w:t>
      </w:r>
      <w:r w:rsidR="00B722FA">
        <w:rPr>
          <w:lang w:eastAsia="ja-JP"/>
        </w:rPr>
        <w:t>pasó</w:t>
      </w:r>
      <w:r w:rsidR="007001F6">
        <w:rPr>
          <w:lang w:eastAsia="ja-JP"/>
        </w:rPr>
        <w:t xml:space="preserve"> número 2.</w:t>
      </w:r>
    </w:p>
    <w:p w:rsidR="008F7965" w:rsidRPr="00BC5434" w:rsidRDefault="007001F6" w:rsidP="008F7965">
      <w:pPr>
        <w:rPr>
          <w:lang w:eastAsia="ja-JP"/>
        </w:rPr>
      </w:pPr>
      <w:r>
        <w:rPr>
          <w:noProof/>
          <w:lang w:eastAsia="es-BO"/>
        </w:rPr>
        <w:drawing>
          <wp:inline distT="0" distB="0" distL="0" distR="0">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menu.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001F6" w:rsidRDefault="007001F6" w:rsidP="007001F6">
      <w:pPr>
        <w:pStyle w:val="Epgrafe"/>
        <w:jc w:val="center"/>
      </w:pPr>
      <w:r>
        <w:t>Imagen 89</w:t>
      </w:r>
      <w:r w:rsidRPr="000E3305">
        <w:t>:</w:t>
      </w:r>
      <w:r>
        <w:t xml:space="preserve"> Paso 2 Construir copia del </w:t>
      </w:r>
      <w:proofErr w:type="spellStart"/>
      <w:r>
        <w:t>duplicator</w:t>
      </w:r>
      <w:proofErr w:type="spellEnd"/>
    </w:p>
    <w:p w:rsidR="00BC5434" w:rsidRDefault="00DE3CC6" w:rsidP="00DE3CC6">
      <w:pPr>
        <w:jc w:val="center"/>
        <w:rPr>
          <w:color w:val="FF0000"/>
          <w:lang w:eastAsia="ja-JP"/>
        </w:rPr>
      </w:pPr>
      <w:r>
        <w:rPr>
          <w:noProof/>
          <w:color w:val="FF0000"/>
          <w:lang w:eastAsia="es-BO"/>
        </w:rPr>
        <w:drawing>
          <wp:inline distT="0" distB="0" distL="0" distR="0">
            <wp:extent cx="3667125" cy="125866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menu.png"/>
                    <pic:cNvPicPr/>
                  </pic:nvPicPr>
                  <pic:blipFill>
                    <a:blip r:embed="rId186">
                      <a:extLst>
                        <a:ext uri="{28A0092B-C50C-407E-A947-70E740481C1C}">
                          <a14:useLocalDpi xmlns:a14="http://schemas.microsoft.com/office/drawing/2010/main" val="0"/>
                        </a:ext>
                      </a:extLst>
                    </a:blip>
                    <a:stretch>
                      <a:fillRect/>
                    </a:stretch>
                  </pic:blipFill>
                  <pic:spPr>
                    <a:xfrm>
                      <a:off x="0" y="0"/>
                      <a:ext cx="3667637" cy="1258837"/>
                    </a:xfrm>
                    <a:prstGeom prst="rect">
                      <a:avLst/>
                    </a:prstGeom>
                  </pic:spPr>
                </pic:pic>
              </a:graphicData>
            </a:graphic>
          </wp:inline>
        </w:drawing>
      </w:r>
    </w:p>
    <w:p w:rsidR="00DE3CC6" w:rsidRDefault="00DE3CC6" w:rsidP="00DE3CC6">
      <w:pPr>
        <w:pStyle w:val="Epgrafe"/>
        <w:jc w:val="center"/>
      </w:pPr>
      <w:r>
        <w:t>Imagen 90</w:t>
      </w:r>
      <w:r w:rsidRPr="000E3305">
        <w:t>:</w:t>
      </w:r>
      <w:r>
        <w:t xml:space="preserve"> Construcción de copia con </w:t>
      </w:r>
      <w:proofErr w:type="spellStart"/>
      <w:r>
        <w:t>duplicator</w:t>
      </w:r>
      <w:proofErr w:type="spellEnd"/>
    </w:p>
    <w:p w:rsidR="00DE3CC6" w:rsidRPr="00B722FA" w:rsidRDefault="00B722FA" w:rsidP="00B722FA">
      <w:pPr>
        <w:rPr>
          <w:lang w:eastAsia="ja-JP"/>
        </w:rPr>
      </w:pPr>
      <w:r>
        <w:rPr>
          <w:lang w:eastAsia="ja-JP"/>
        </w:rPr>
        <w:t xml:space="preserve">Una vez que la nueva copia este realizada, </w:t>
      </w:r>
      <w:r w:rsidR="003F790C">
        <w:rPr>
          <w:lang w:eastAsia="ja-JP"/>
        </w:rPr>
        <w:t xml:space="preserve">como </w:t>
      </w:r>
      <w:del w:id="129" w:author="EnDev" w:date="2016-08-15T17:27:00Z">
        <w:r w:rsidR="003F790C" w:rsidDel="007657DA">
          <w:rPr>
            <w:lang w:eastAsia="ja-JP"/>
          </w:rPr>
          <w:delText xml:space="preserve"> </w:delText>
        </w:r>
      </w:del>
      <w:r w:rsidR="003F790C">
        <w:rPr>
          <w:lang w:eastAsia="ja-JP"/>
        </w:rPr>
        <w:t xml:space="preserve">paso número 3, </w:t>
      </w:r>
      <w:r>
        <w:rPr>
          <w:lang w:eastAsia="ja-JP"/>
        </w:rPr>
        <w:t>elegimos descargar</w:t>
      </w:r>
      <w:r w:rsidR="003F790C">
        <w:rPr>
          <w:lang w:eastAsia="ja-JP"/>
        </w:rPr>
        <w:t xml:space="preserve"> </w:t>
      </w:r>
      <w:r>
        <w:rPr>
          <w:lang w:eastAsia="ja-JP"/>
        </w:rPr>
        <w:t>la</w:t>
      </w:r>
      <w:r w:rsidR="003F790C">
        <w:rPr>
          <w:lang w:eastAsia="ja-JP"/>
        </w:rPr>
        <w:t xml:space="preserve"> copia </w:t>
      </w:r>
      <w:r>
        <w:rPr>
          <w:lang w:eastAsia="ja-JP"/>
        </w:rPr>
        <w:t xml:space="preserve"> en modo .</w:t>
      </w:r>
      <w:proofErr w:type="spellStart"/>
      <w:r>
        <w:rPr>
          <w:lang w:eastAsia="ja-JP"/>
        </w:rPr>
        <w:t>zip</w:t>
      </w:r>
      <w:proofErr w:type="spellEnd"/>
      <w:r>
        <w:rPr>
          <w:lang w:eastAsia="ja-JP"/>
        </w:rPr>
        <w:t xml:space="preserve"> </w:t>
      </w:r>
    </w:p>
    <w:p w:rsidR="00DE3CC6" w:rsidRDefault="00B722FA" w:rsidP="00DE3CC6">
      <w:pPr>
        <w:jc w:val="center"/>
        <w:rPr>
          <w:color w:val="FF0000"/>
          <w:lang w:eastAsia="ja-JP"/>
        </w:rPr>
      </w:pPr>
      <w:r>
        <w:rPr>
          <w:noProof/>
          <w:color w:val="FF0000"/>
          <w:lang w:eastAsia="es-BO"/>
        </w:rPr>
        <w:drawing>
          <wp:inline distT="0" distB="0" distL="0" distR="0">
            <wp:extent cx="3829050" cy="12567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menu.png"/>
                    <pic:cNvPicPr/>
                  </pic:nvPicPr>
                  <pic:blipFill>
                    <a:blip r:embed="rId187">
                      <a:extLst>
                        <a:ext uri="{28A0092B-C50C-407E-A947-70E740481C1C}">
                          <a14:useLocalDpi xmlns:a14="http://schemas.microsoft.com/office/drawing/2010/main" val="0"/>
                        </a:ext>
                      </a:extLst>
                    </a:blip>
                    <a:stretch>
                      <a:fillRect/>
                    </a:stretch>
                  </pic:blipFill>
                  <pic:spPr>
                    <a:xfrm>
                      <a:off x="0" y="0"/>
                      <a:ext cx="3834355" cy="1258456"/>
                    </a:xfrm>
                    <a:prstGeom prst="rect">
                      <a:avLst/>
                    </a:prstGeom>
                  </pic:spPr>
                </pic:pic>
              </a:graphicData>
            </a:graphic>
          </wp:inline>
        </w:drawing>
      </w:r>
    </w:p>
    <w:p w:rsidR="00B722FA" w:rsidRDefault="00B722FA" w:rsidP="00B722FA">
      <w:pPr>
        <w:pStyle w:val="Epgrafe"/>
        <w:jc w:val="center"/>
      </w:pPr>
      <w:r>
        <w:t>Imagen 91</w:t>
      </w:r>
      <w:r w:rsidRPr="000E3305">
        <w:t>:</w:t>
      </w:r>
      <w:r>
        <w:t xml:space="preserve"> </w:t>
      </w:r>
      <w:r w:rsidR="003F790C">
        <w:t xml:space="preserve">Pasó 3 </w:t>
      </w:r>
      <w:r>
        <w:t xml:space="preserve">Descarga de la copia de </w:t>
      </w:r>
      <w:proofErr w:type="spellStart"/>
      <w:r>
        <w:t>Duplicator</w:t>
      </w:r>
      <w:proofErr w:type="spellEnd"/>
    </w:p>
    <w:p w:rsidR="00B722FA" w:rsidRDefault="00B722FA" w:rsidP="00B722FA">
      <w:pPr>
        <w:rPr>
          <w:color w:val="FF0000"/>
          <w:lang w:eastAsia="ja-JP"/>
        </w:rPr>
      </w:pPr>
    </w:p>
    <w:p w:rsidR="00BD1932" w:rsidRDefault="00BD1932" w:rsidP="00BD1932">
      <w:pPr>
        <w:pStyle w:val="Ttulo4"/>
      </w:pPr>
      <w:r>
        <w:t xml:space="preserve">Actualización de </w:t>
      </w:r>
      <w:proofErr w:type="spellStart"/>
      <w:r>
        <w:t>plug-</w:t>
      </w:r>
      <w:commentRangeStart w:id="130"/>
      <w:r>
        <w:t>ins</w:t>
      </w:r>
      <w:commentRangeEnd w:id="130"/>
      <w:proofErr w:type="spellEnd"/>
      <w:r w:rsidR="007657DA">
        <w:rPr>
          <w:rStyle w:val="Refdecomentario"/>
          <w:rFonts w:asciiTheme="minorHAnsi" w:eastAsiaTheme="minorHAnsi" w:hAnsiTheme="minorHAnsi" w:cstheme="minorBidi"/>
          <w:i w:val="0"/>
          <w:iCs w:val="0"/>
          <w:color w:val="auto"/>
        </w:rPr>
        <w:commentReference w:id="130"/>
      </w:r>
      <w:r>
        <w:t>.</w:t>
      </w:r>
    </w:p>
    <w:p w:rsidR="00BD1932" w:rsidRPr="00BD1932" w:rsidRDefault="00BD1932" w:rsidP="00B722FA">
      <w:pPr>
        <w:rPr>
          <w:lang w:eastAsia="ja-JP"/>
        </w:rPr>
      </w:pPr>
      <w:r>
        <w:rPr>
          <w:lang w:eastAsia="ja-JP"/>
        </w:rPr>
        <w:t xml:space="preserve">Para actualizar los </w:t>
      </w:r>
      <w:proofErr w:type="spellStart"/>
      <w:r>
        <w:rPr>
          <w:lang w:eastAsia="ja-JP"/>
        </w:rPr>
        <w:t>plug-ins</w:t>
      </w:r>
      <w:proofErr w:type="spellEnd"/>
      <w:r>
        <w:rPr>
          <w:lang w:eastAsia="ja-JP"/>
        </w:rPr>
        <w:t xml:space="preserve"> vamos a </w:t>
      </w:r>
      <w:proofErr w:type="spellStart"/>
      <w:r>
        <w:rPr>
          <w:lang w:eastAsia="ja-JP"/>
        </w:rPr>
        <w:t>plug</w:t>
      </w:r>
      <w:proofErr w:type="spellEnd"/>
      <w:r>
        <w:rPr>
          <w:lang w:eastAsia="ja-JP"/>
        </w:rPr>
        <w:t xml:space="preserve">-in en el menú lateral del administrador. </w:t>
      </w:r>
      <w:r w:rsidR="00562F03">
        <w:rPr>
          <w:lang w:eastAsia="ja-JP"/>
        </w:rPr>
        <w:t xml:space="preserve"> Y seleccionamos los </w:t>
      </w:r>
      <w:proofErr w:type="spellStart"/>
      <w:r w:rsidR="00385469">
        <w:rPr>
          <w:lang w:eastAsia="ja-JP"/>
        </w:rPr>
        <w:t>plug</w:t>
      </w:r>
      <w:proofErr w:type="spellEnd"/>
      <w:r w:rsidR="00385469">
        <w:rPr>
          <w:lang w:eastAsia="ja-JP"/>
        </w:rPr>
        <w:t>-in que deseamos actualizar</w:t>
      </w:r>
      <w:r w:rsidR="00562F03">
        <w:rPr>
          <w:lang w:eastAsia="ja-JP"/>
        </w:rPr>
        <w:t xml:space="preserve">  y en acción de lote seleccionamos actualizar y “Aplicar”</w:t>
      </w:r>
    </w:p>
    <w:p w:rsidR="00562F03" w:rsidRDefault="00562F03" w:rsidP="00562F03">
      <w:pPr>
        <w:pStyle w:val="Epgrafe"/>
        <w:jc w:val="center"/>
      </w:pPr>
      <w:r>
        <w:rPr>
          <w:noProof/>
          <w:color w:val="FF0000"/>
          <w:lang w:eastAsia="es-BO"/>
        </w:rPr>
        <w:drawing>
          <wp:inline distT="0" distB="0" distL="0" distR="0" wp14:anchorId="5CD5FF3A" wp14:editId="18AD2A3E">
            <wp:extent cx="5943600" cy="24872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menu.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2487295"/>
                    </a:xfrm>
                    <a:prstGeom prst="rect">
                      <a:avLst/>
                    </a:prstGeom>
                  </pic:spPr>
                </pic:pic>
              </a:graphicData>
            </a:graphic>
          </wp:inline>
        </w:drawing>
      </w:r>
      <w:r w:rsidRPr="00562F03">
        <w:t xml:space="preserve"> </w:t>
      </w:r>
      <w:r>
        <w:t>Imagen 92</w:t>
      </w:r>
      <w:r w:rsidRPr="000E3305">
        <w:t>:</w:t>
      </w:r>
      <w:r>
        <w:t xml:space="preserve"> Actualización de </w:t>
      </w:r>
      <w:proofErr w:type="spellStart"/>
      <w:r>
        <w:t>plug-ins</w:t>
      </w:r>
      <w:proofErr w:type="spellEnd"/>
    </w:p>
    <w:p w:rsidR="00BD1932" w:rsidRDefault="00385469" w:rsidP="00B722FA">
      <w:pPr>
        <w:rPr>
          <w:lang w:eastAsia="ja-JP"/>
        </w:rPr>
      </w:pPr>
      <w:r>
        <w:rPr>
          <w:lang w:eastAsia="ja-JP"/>
        </w:rPr>
        <w:t xml:space="preserve">Esperamos a que actualice todos los </w:t>
      </w:r>
      <w:proofErr w:type="spellStart"/>
      <w:r>
        <w:rPr>
          <w:lang w:eastAsia="ja-JP"/>
        </w:rPr>
        <w:t>plug-ins</w:t>
      </w:r>
      <w:proofErr w:type="spellEnd"/>
      <w:r>
        <w:rPr>
          <w:lang w:eastAsia="ja-JP"/>
        </w:rPr>
        <w:t xml:space="preserve"> de forma exitosa.  Y podemos verlos detalles de cada </w:t>
      </w:r>
      <w:proofErr w:type="spellStart"/>
      <w:r>
        <w:rPr>
          <w:lang w:eastAsia="ja-JP"/>
        </w:rPr>
        <w:t>plug</w:t>
      </w:r>
      <w:proofErr w:type="spellEnd"/>
      <w:r>
        <w:rPr>
          <w:lang w:eastAsia="ja-JP"/>
        </w:rPr>
        <w:t xml:space="preserve">-in actualizado en </w:t>
      </w:r>
      <w:del w:id="131" w:author="EnDev" w:date="2016-08-15T17:31:00Z">
        <w:r w:rsidDel="007657DA">
          <w:rPr>
            <w:lang w:eastAsia="ja-JP"/>
          </w:rPr>
          <w:delText xml:space="preserve">e3n </w:delText>
        </w:r>
      </w:del>
      <w:r>
        <w:rPr>
          <w:lang w:eastAsia="ja-JP"/>
        </w:rPr>
        <w:t>Mostrar detalles.</w:t>
      </w:r>
    </w:p>
    <w:p w:rsidR="00385469" w:rsidRDefault="00385469" w:rsidP="00B722FA">
      <w:pPr>
        <w:rPr>
          <w:lang w:eastAsia="ja-JP"/>
        </w:rPr>
      </w:pPr>
      <w:r>
        <w:rPr>
          <w:noProof/>
          <w:lang w:eastAsia="es-BO"/>
        </w:rPr>
        <w:drawing>
          <wp:inline distT="0" distB="0" distL="0" distR="0">
            <wp:extent cx="5943600" cy="25133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menu.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rsidR="00385469" w:rsidRDefault="00385469" w:rsidP="00385469">
      <w:pPr>
        <w:pStyle w:val="Epgrafe"/>
        <w:jc w:val="center"/>
      </w:pPr>
      <w:r>
        <w:t>Imagen 92</w:t>
      </w:r>
      <w:r w:rsidRPr="000E3305">
        <w:t>:</w:t>
      </w:r>
      <w:r>
        <w:t xml:space="preserve"> Verificación de actualización de </w:t>
      </w:r>
      <w:proofErr w:type="spellStart"/>
      <w:r>
        <w:t>plug-ins</w:t>
      </w:r>
      <w:proofErr w:type="spellEnd"/>
    </w:p>
    <w:p w:rsidR="00385469" w:rsidRDefault="00385469" w:rsidP="00B722FA">
      <w:pPr>
        <w:rPr>
          <w:lang w:eastAsia="ja-JP"/>
        </w:rPr>
      </w:pPr>
    </w:p>
    <w:p w:rsidR="00385469" w:rsidRPr="00385469" w:rsidRDefault="00385469" w:rsidP="00B722FA">
      <w:pPr>
        <w:rPr>
          <w:lang w:eastAsia="ja-JP"/>
        </w:rPr>
      </w:pPr>
    </w:p>
    <w:p w:rsidR="007464ED" w:rsidRDefault="003466BF" w:rsidP="00D97992">
      <w:pPr>
        <w:pStyle w:val="Ttulo11"/>
        <w:rPr>
          <w:noProof/>
          <w:lang w:val="es-BO"/>
        </w:rPr>
      </w:pPr>
      <w:bookmarkStart w:id="132" w:name="_Ref452991488"/>
      <w:bookmarkStart w:id="133" w:name="_Ref452991516"/>
      <w:bookmarkStart w:id="134" w:name="_Toc452998126"/>
      <w:bookmarkStart w:id="135" w:name="_Toc454461299"/>
      <w:r>
        <w:rPr>
          <w:noProof/>
          <w:lang w:val="es-BO"/>
        </w:rPr>
        <w:t>Estructura</w:t>
      </w:r>
      <w:r w:rsidR="007464ED">
        <w:rPr>
          <w:noProof/>
          <w:lang w:val="es-BO"/>
        </w:rPr>
        <w:t xml:space="preserve"> de la Biblioteca Digital</w:t>
      </w:r>
      <w:bookmarkEnd w:id="132"/>
      <w:bookmarkEnd w:id="133"/>
      <w:bookmarkEnd w:id="134"/>
      <w:bookmarkEnd w:id="135"/>
    </w:p>
    <w:p w:rsidR="00BF6C7F" w:rsidRDefault="00BF6C7F" w:rsidP="00BF6C7F">
      <w:pPr>
        <w:rPr>
          <w:rFonts w:ascii="Calibri Light" w:eastAsia="SimSun" w:hAnsi="Calibri Light" w:cs="Times New Roman"/>
          <w:b/>
          <w:bCs/>
          <w:smallCaps/>
          <w:color w:val="000000"/>
          <w:sz w:val="28"/>
          <w:szCs w:val="28"/>
          <w:lang w:eastAsia="ja-JP"/>
        </w:rPr>
      </w:pPr>
    </w:p>
    <w:p w:rsidR="00BF6C7F" w:rsidRPr="003B4231" w:rsidRDefault="00BF6C7F" w:rsidP="00BF6C7F">
      <w:r>
        <w:t xml:space="preserve">La Biblioteca Digital es la denominación para el sitio web accesible bajo </w:t>
      </w:r>
      <w:hyperlink r:id="rId190" w:history="1">
        <w:r w:rsidRPr="003B4231">
          <w:rPr>
            <w:rStyle w:val="Hipervnculo"/>
          </w:rPr>
          <w:t>http://biblioteca.ciner.org</w:t>
        </w:r>
      </w:hyperlink>
      <w:r>
        <w:t>. La Biblioteca Digital está conformada por los datos bibliográficos de la Biblioteca Virtual y la Biblioteca Física de CINER.</w:t>
      </w:r>
    </w:p>
    <w:p w:rsidR="00BF6C7F" w:rsidRDefault="00BF6C7F" w:rsidP="00BF6C7F">
      <w:pPr>
        <w:rPr>
          <w:lang w:eastAsia="ja-JP"/>
        </w:rPr>
      </w:pPr>
      <w:r>
        <w:rPr>
          <w:lang w:eastAsia="ja-JP"/>
        </w:rPr>
        <w:t>La Biblioteca F</w:t>
      </w:r>
      <w:r w:rsidRPr="00D92285">
        <w:rPr>
          <w:lang w:eastAsia="ja-JP"/>
        </w:rPr>
        <w:t>ísica es la denominaci</w:t>
      </w:r>
      <w:r>
        <w:rPr>
          <w:lang w:eastAsia="ja-JP"/>
        </w:rPr>
        <w:t xml:space="preserve">ón para el conjunto de todos los documentos guardados de forma física en la biblioteca que se ubica en la oficina de CINER. </w:t>
      </w:r>
    </w:p>
    <w:p w:rsidR="00BF6C7F" w:rsidRDefault="00BF6C7F" w:rsidP="007464ED">
      <w:pPr>
        <w:rPr>
          <w:lang w:eastAsia="ja-JP"/>
        </w:rPr>
      </w:pPr>
      <w:r>
        <w:rPr>
          <w:lang w:eastAsia="ja-JP"/>
        </w:rPr>
        <w:t>La Biblioteca V</w:t>
      </w:r>
      <w:r w:rsidRPr="00D54DF2">
        <w:rPr>
          <w:lang w:eastAsia="ja-JP"/>
        </w:rPr>
        <w:t>irtual es la denominaci</w:t>
      </w:r>
      <w:r>
        <w:rPr>
          <w:lang w:eastAsia="ja-JP"/>
        </w:rPr>
        <w:t>ón para el conjunto de los datos bibliográficos de documentos digitales y los documentos digitales mismos recopilados por CINER.</w:t>
      </w:r>
    </w:p>
    <w:p w:rsidR="007464ED" w:rsidRDefault="0002581F" w:rsidP="007464ED">
      <w:pPr>
        <w:rPr>
          <w:lang w:eastAsia="ja-JP"/>
        </w:rPr>
      </w:pPr>
      <w:r>
        <w:rPr>
          <w:lang w:eastAsia="ja-JP"/>
        </w:rPr>
        <w:t>Básicamente e</w:t>
      </w:r>
      <w:r w:rsidR="0086549D">
        <w:rPr>
          <w:lang w:eastAsia="ja-JP"/>
        </w:rPr>
        <w:t xml:space="preserve">l sitio web de la Biblioteca Digital </w:t>
      </w:r>
      <w:r>
        <w:rPr>
          <w:lang w:eastAsia="ja-JP"/>
        </w:rPr>
        <w:t>consiste solo de</w:t>
      </w:r>
      <w:r w:rsidR="0086549D">
        <w:rPr>
          <w:lang w:eastAsia="ja-JP"/>
        </w:rPr>
        <w:t xml:space="preserve"> cuatro páginas</w:t>
      </w:r>
      <w:r w:rsidR="009C0757">
        <w:rPr>
          <w:lang w:eastAsia="ja-JP"/>
        </w:rPr>
        <w:t xml:space="preserve"> tipo </w:t>
      </w:r>
      <w:proofErr w:type="spellStart"/>
      <w:r w:rsidR="009C0757">
        <w:rPr>
          <w:lang w:eastAsia="ja-JP"/>
        </w:rPr>
        <w:t>WordPress</w:t>
      </w:r>
      <w:proofErr w:type="spellEnd"/>
      <w:r w:rsidR="0086549D">
        <w:rPr>
          <w:lang w:eastAsia="ja-JP"/>
        </w:rPr>
        <w:t>:</w:t>
      </w:r>
    </w:p>
    <w:p w:rsidR="0086549D" w:rsidRPr="0086549D" w:rsidRDefault="0086549D" w:rsidP="00AE68E5">
      <w:pPr>
        <w:pStyle w:val="Prrafodelista"/>
        <w:numPr>
          <w:ilvl w:val="0"/>
          <w:numId w:val="6"/>
        </w:numPr>
        <w:rPr>
          <w:bCs/>
          <w:color w:val="5A5A5A" w:themeColor="text1" w:themeTint="A5"/>
          <w:lang w:eastAsia="en-US"/>
        </w:rPr>
      </w:pPr>
      <w:r>
        <w:rPr>
          <w:lang w:eastAsia="ja-JP"/>
        </w:rPr>
        <w:t xml:space="preserve">la página inicial donde el </w:t>
      </w:r>
      <w:proofErr w:type="spellStart"/>
      <w:r>
        <w:rPr>
          <w:lang w:eastAsia="ja-JP"/>
        </w:rPr>
        <w:t>plugin</w:t>
      </w:r>
      <w:proofErr w:type="spellEnd"/>
      <w:r>
        <w:rPr>
          <w:lang w:eastAsia="ja-JP"/>
        </w:rPr>
        <w:t xml:space="preserve"> </w:t>
      </w:r>
      <w:r w:rsidRPr="0086549D">
        <w:rPr>
          <w:rStyle w:val="Referenciasutil"/>
          <w:lang w:eastAsia="en-US"/>
        </w:rPr>
        <w:t xml:space="preserve">CINER Library WP </w:t>
      </w:r>
      <w:proofErr w:type="spellStart"/>
      <w:r w:rsidRPr="0086549D">
        <w:rPr>
          <w:rStyle w:val="Referenciasutil"/>
          <w:lang w:eastAsia="en-US"/>
        </w:rPr>
        <w:t>Plugin</w:t>
      </w:r>
      <w:proofErr w:type="spellEnd"/>
      <w:r>
        <w:rPr>
          <w:rStyle w:val="Referenciasutil"/>
          <w:lang w:eastAsia="en-US"/>
        </w:rPr>
        <w:t xml:space="preserve">  </w:t>
      </w:r>
      <w:r>
        <w:rPr>
          <w:lang w:eastAsia="ja-JP"/>
        </w:rPr>
        <w:t xml:space="preserve">(vea sección </w:t>
      </w:r>
      <w:r>
        <w:rPr>
          <w:lang w:eastAsia="ja-JP"/>
        </w:rPr>
        <w:fldChar w:fldCharType="begin"/>
      </w:r>
      <w:r>
        <w:rPr>
          <w:lang w:eastAsia="ja-JP"/>
        </w:rPr>
        <w:instrText xml:space="preserve"> REF _Ref454402466 \r \h </w:instrText>
      </w:r>
      <w:r>
        <w:rPr>
          <w:lang w:eastAsia="ja-JP"/>
        </w:rPr>
      </w:r>
      <w:r>
        <w:rPr>
          <w:lang w:eastAsia="ja-JP"/>
        </w:rPr>
        <w:fldChar w:fldCharType="separate"/>
      </w:r>
      <w:r>
        <w:rPr>
          <w:lang w:eastAsia="ja-JP"/>
        </w:rPr>
        <w:t>10.1</w:t>
      </w:r>
      <w:r>
        <w:rPr>
          <w:lang w:eastAsia="ja-JP"/>
        </w:rPr>
        <w:fldChar w:fldCharType="end"/>
      </w:r>
      <w:r>
        <w:rPr>
          <w:lang w:eastAsia="ja-JP"/>
        </w:rPr>
        <w:t>) está instalado,</w:t>
      </w:r>
      <w:r w:rsidR="009C0757">
        <w:rPr>
          <w:lang w:eastAsia="ja-JP"/>
        </w:rPr>
        <w:t xml:space="preserve"> que brinda la propia funcionalidad de la Biblioteca Digital,</w:t>
      </w:r>
    </w:p>
    <w:p w:rsidR="0086549D" w:rsidRPr="0086549D" w:rsidRDefault="0086549D" w:rsidP="00AE68E5">
      <w:pPr>
        <w:pStyle w:val="Prrafodelista"/>
        <w:numPr>
          <w:ilvl w:val="0"/>
          <w:numId w:val="6"/>
        </w:numPr>
        <w:rPr>
          <w:lang w:eastAsia="ja-JP"/>
        </w:rPr>
      </w:pPr>
      <w:r w:rsidRPr="0086549D">
        <w:rPr>
          <w:lang w:eastAsia="ja-JP"/>
        </w:rPr>
        <w:t>un formulario para mandar sugerencias y comentarios sobre la biblioteca a CINER,</w:t>
      </w:r>
    </w:p>
    <w:p w:rsidR="0086549D" w:rsidRDefault="0086549D" w:rsidP="00AE68E5">
      <w:pPr>
        <w:pStyle w:val="Prrafodelista"/>
        <w:numPr>
          <w:ilvl w:val="0"/>
          <w:numId w:val="6"/>
        </w:numPr>
        <w:rPr>
          <w:lang w:eastAsia="ja-JP"/>
        </w:rPr>
      </w:pPr>
      <w:r w:rsidRPr="0086549D">
        <w:rPr>
          <w:lang w:eastAsia="ja-JP"/>
        </w:rPr>
        <w:t xml:space="preserve">un formulario para solicitar libros de </w:t>
      </w:r>
      <w:r>
        <w:rPr>
          <w:lang w:eastAsia="ja-JP"/>
        </w:rPr>
        <w:t>la Biblioteca Física de CINER y</w:t>
      </w:r>
    </w:p>
    <w:p w:rsidR="0086549D" w:rsidRDefault="009C0757" w:rsidP="00AE68E5">
      <w:pPr>
        <w:pStyle w:val="Prrafodelista"/>
        <w:numPr>
          <w:ilvl w:val="0"/>
          <w:numId w:val="6"/>
        </w:numPr>
        <w:rPr>
          <w:lang w:eastAsia="ja-JP"/>
        </w:rPr>
      </w:pPr>
      <w:r>
        <w:rPr>
          <w:lang w:eastAsia="ja-JP"/>
        </w:rPr>
        <w:t>una</w:t>
      </w:r>
      <w:r w:rsidR="0002581F">
        <w:rPr>
          <w:lang w:eastAsia="ja-JP"/>
        </w:rPr>
        <w:t xml:space="preserve"> página </w:t>
      </w:r>
      <w:r>
        <w:rPr>
          <w:lang w:eastAsia="ja-JP"/>
        </w:rPr>
        <w:t>que indica las fuentes de imágenes usadas en el sitio</w:t>
      </w:r>
      <w:r w:rsidR="0086549D">
        <w:rPr>
          <w:lang w:eastAsia="ja-JP"/>
        </w:rPr>
        <w:t>.</w:t>
      </w:r>
    </w:p>
    <w:p w:rsidR="009C0757" w:rsidRDefault="009C0757" w:rsidP="009C0757">
      <w:pPr>
        <w:rPr>
          <w:lang w:eastAsia="ja-JP"/>
        </w:rPr>
      </w:pPr>
    </w:p>
    <w:p w:rsidR="00772310" w:rsidRDefault="009C0757" w:rsidP="00772310">
      <w:pPr>
        <w:rPr>
          <w:lang w:eastAsia="ja-JP"/>
        </w:rPr>
      </w:pPr>
      <w:r>
        <w:rPr>
          <w:lang w:eastAsia="ja-JP"/>
        </w:rPr>
        <w:t xml:space="preserve">El </w:t>
      </w:r>
      <w:proofErr w:type="spellStart"/>
      <w:r>
        <w:rPr>
          <w:lang w:eastAsia="ja-JP"/>
        </w:rPr>
        <w:t>plugin</w:t>
      </w:r>
      <w:proofErr w:type="spellEnd"/>
      <w:r>
        <w:rPr>
          <w:lang w:eastAsia="ja-JP"/>
        </w:rPr>
        <w:t xml:space="preserve"> </w:t>
      </w:r>
      <w:r w:rsidRPr="0086549D">
        <w:rPr>
          <w:rStyle w:val="Referenciasutil"/>
        </w:rPr>
        <w:t xml:space="preserve">CINER Library WP </w:t>
      </w:r>
      <w:proofErr w:type="spellStart"/>
      <w:r w:rsidRPr="0086549D">
        <w:rPr>
          <w:rStyle w:val="Referenciasutil"/>
        </w:rPr>
        <w:t>Plugin</w:t>
      </w:r>
      <w:proofErr w:type="spellEnd"/>
      <w:r>
        <w:rPr>
          <w:rStyle w:val="Referenciasutil"/>
        </w:rPr>
        <w:t xml:space="preserve"> </w:t>
      </w:r>
      <w:r>
        <w:rPr>
          <w:lang w:eastAsia="ja-JP"/>
        </w:rPr>
        <w:t>es una aplicación a base de una base de datos</w:t>
      </w:r>
      <w:r w:rsidR="00772310">
        <w:rPr>
          <w:lang w:eastAsia="ja-JP"/>
        </w:rPr>
        <w:t xml:space="preserve"> que b</w:t>
      </w:r>
      <w:r w:rsidR="00BF6C7F" w:rsidRPr="00772310">
        <w:rPr>
          <w:lang w:eastAsia="ja-JP"/>
        </w:rPr>
        <w:t xml:space="preserve">rinda </w:t>
      </w:r>
      <w:r w:rsidR="00772310">
        <w:rPr>
          <w:lang w:eastAsia="ja-JP"/>
        </w:rPr>
        <w:t>la posibilidad de acceder a todos los datos bibliográficos de ambos bibliotecas de CINER, es decir la Biblioteca Virtual como la Biblioteca Física, en línea. En fecha de escribir este manual la información bibliográfica de a</w:t>
      </w:r>
      <w:r w:rsidR="00BF6C7F" w:rsidRPr="00772310">
        <w:rPr>
          <w:lang w:eastAsia="ja-JP"/>
        </w:rPr>
        <w:t>lrededor de 4000</w:t>
      </w:r>
      <w:r w:rsidR="00772310">
        <w:rPr>
          <w:lang w:eastAsia="ja-JP"/>
        </w:rPr>
        <w:t xml:space="preserve"> documentos está disponible. </w:t>
      </w:r>
    </w:p>
    <w:p w:rsidR="00772310" w:rsidRDefault="00772310" w:rsidP="00772310">
      <w:pPr>
        <w:rPr>
          <w:lang w:eastAsia="ja-JP"/>
        </w:rPr>
      </w:pPr>
      <w:r>
        <w:rPr>
          <w:lang w:eastAsia="ja-JP"/>
        </w:rPr>
        <w:t>La aplicación ofrece c</w:t>
      </w:r>
      <w:r w:rsidRPr="00772310">
        <w:rPr>
          <w:lang w:eastAsia="ja-JP"/>
        </w:rPr>
        <w:t>ategorías para el acceso rápido</w:t>
      </w:r>
      <w:r>
        <w:rPr>
          <w:lang w:eastAsia="ja-JP"/>
        </w:rPr>
        <w:t>, que p</w:t>
      </w:r>
      <w:r w:rsidR="00BF6C7F" w:rsidRPr="00772310">
        <w:rPr>
          <w:lang w:eastAsia="ja-JP"/>
        </w:rPr>
        <w:t xml:space="preserve">ermiten el acceso a </w:t>
      </w:r>
      <w:r>
        <w:rPr>
          <w:lang w:eastAsia="ja-JP"/>
        </w:rPr>
        <w:t xml:space="preserve">información bibliográfica de </w:t>
      </w:r>
      <w:r w:rsidR="00BF6C7F" w:rsidRPr="00772310">
        <w:rPr>
          <w:lang w:eastAsia="ja-JP"/>
        </w:rPr>
        <w:t xml:space="preserve">documentos de </w:t>
      </w:r>
      <w:r>
        <w:rPr>
          <w:lang w:eastAsia="ja-JP"/>
        </w:rPr>
        <w:t xml:space="preserve">diferentes áreas temáticas </w:t>
      </w:r>
      <w:r w:rsidR="00BF6C7F" w:rsidRPr="00772310">
        <w:rPr>
          <w:lang w:eastAsia="ja-JP"/>
        </w:rPr>
        <w:t xml:space="preserve">con </w:t>
      </w:r>
      <w:r>
        <w:rPr>
          <w:lang w:eastAsia="ja-JP"/>
        </w:rPr>
        <w:t xml:space="preserve">solo </w:t>
      </w:r>
      <w:r w:rsidR="00BF6C7F" w:rsidRPr="00772310">
        <w:rPr>
          <w:lang w:eastAsia="ja-JP"/>
        </w:rPr>
        <w:t>un clic</w:t>
      </w:r>
      <w:r>
        <w:rPr>
          <w:lang w:eastAsia="ja-JP"/>
        </w:rPr>
        <w:t>.</w:t>
      </w:r>
    </w:p>
    <w:p w:rsidR="002C08EB" w:rsidRDefault="00772310" w:rsidP="002C08EB">
      <w:pPr>
        <w:keepNext/>
        <w:jc w:val="center"/>
      </w:pPr>
      <w:r>
        <w:rPr>
          <w:noProof/>
          <w:lang w:eastAsia="es-BO"/>
        </w:rPr>
        <w:drawing>
          <wp:inline distT="0" distB="0" distL="0" distR="0" wp14:anchorId="64CDC419" wp14:editId="5398C0F2">
            <wp:extent cx="5400000" cy="254520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bDig_categorias.png"/>
                    <pic:cNvPicPr/>
                  </pic:nvPicPr>
                  <pic:blipFill>
                    <a:blip r:embed="rId191">
                      <a:extLst>
                        <a:ext uri="{28A0092B-C50C-407E-A947-70E740481C1C}">
                          <a14:useLocalDpi xmlns:a14="http://schemas.microsoft.com/office/drawing/2010/main" val="0"/>
                        </a:ext>
                      </a:extLst>
                    </a:blip>
                    <a:stretch>
                      <a:fillRect/>
                    </a:stretch>
                  </pic:blipFill>
                  <pic:spPr>
                    <a:xfrm>
                      <a:off x="0" y="0"/>
                      <a:ext cx="5400000" cy="2545200"/>
                    </a:xfrm>
                    <a:prstGeom prst="rect">
                      <a:avLst/>
                    </a:prstGeom>
                  </pic:spPr>
                </pic:pic>
              </a:graphicData>
            </a:graphic>
          </wp:inline>
        </w:drawing>
      </w:r>
    </w:p>
    <w:p w:rsidR="00BF6C7F" w:rsidRDefault="002C08EB" w:rsidP="002C08EB">
      <w:pPr>
        <w:pStyle w:val="Epgrafe"/>
        <w:jc w:val="center"/>
      </w:pPr>
      <w:r>
        <w:t xml:space="preserve">Imagen </w:t>
      </w:r>
      <w:r w:rsidR="00A94ED3">
        <w:t>93</w:t>
      </w:r>
      <w:r>
        <w:fldChar w:fldCharType="begin"/>
      </w:r>
      <w:r>
        <w:instrText xml:space="preserve"> SEQ Imagen \* ARABIC </w:instrText>
      </w:r>
      <w:r>
        <w:fldChar w:fldCharType="end"/>
      </w:r>
      <w:r>
        <w:t>: Categorías para el acceso rápido</w:t>
      </w:r>
    </w:p>
    <w:p w:rsidR="002C08EB" w:rsidRDefault="002C08EB" w:rsidP="002C08EB">
      <w:pPr>
        <w:rPr>
          <w:lang w:eastAsia="ja-JP"/>
        </w:rPr>
      </w:pPr>
    </w:p>
    <w:p w:rsidR="002C08EB" w:rsidRDefault="002C08EB" w:rsidP="002C08EB">
      <w:pPr>
        <w:rPr>
          <w:lang w:eastAsia="ja-JP"/>
        </w:rPr>
      </w:pPr>
      <w:r>
        <w:rPr>
          <w:lang w:eastAsia="ja-JP"/>
        </w:rPr>
        <w:t xml:space="preserve">Hay dos opciones de búsqueda. </w:t>
      </w:r>
      <w:r w:rsidR="00BF6C7F" w:rsidRPr="002C08EB">
        <w:rPr>
          <w:lang w:eastAsia="ja-JP"/>
        </w:rPr>
        <w:t>La búsqueda estándar bu</w:t>
      </w:r>
      <w:r>
        <w:rPr>
          <w:lang w:eastAsia="ja-JP"/>
        </w:rPr>
        <w:t>sca por todos los contenidos de la base</w:t>
      </w:r>
      <w:r w:rsidR="00BF6C7F" w:rsidRPr="002C08EB">
        <w:rPr>
          <w:lang w:eastAsia="ja-JP"/>
        </w:rPr>
        <w:t xml:space="preserve"> de datos</w:t>
      </w:r>
      <w:r>
        <w:rPr>
          <w:lang w:eastAsia="ja-JP"/>
        </w:rPr>
        <w:t>.</w:t>
      </w:r>
    </w:p>
    <w:p w:rsidR="002C08EB" w:rsidRDefault="002C08EB" w:rsidP="002C08EB">
      <w:pPr>
        <w:keepNext/>
        <w:jc w:val="center"/>
      </w:pPr>
      <w:r>
        <w:rPr>
          <w:noProof/>
          <w:lang w:eastAsia="es-BO"/>
        </w:rPr>
        <w:drawing>
          <wp:inline distT="0" distB="0" distL="0" distR="0" wp14:anchorId="2B5F6065" wp14:editId="24A7642D">
            <wp:extent cx="5943600" cy="390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bDig_busq_standard.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90525"/>
                    </a:xfrm>
                    <a:prstGeom prst="rect">
                      <a:avLst/>
                    </a:prstGeom>
                  </pic:spPr>
                </pic:pic>
              </a:graphicData>
            </a:graphic>
          </wp:inline>
        </w:drawing>
      </w:r>
    </w:p>
    <w:p w:rsidR="002C08EB" w:rsidRDefault="002C08EB" w:rsidP="008D5D05">
      <w:pPr>
        <w:pStyle w:val="Epgrafe"/>
        <w:jc w:val="center"/>
      </w:pPr>
      <w:r>
        <w:t xml:space="preserve">Imagen </w:t>
      </w:r>
      <w:r w:rsidR="00A94ED3">
        <w:t>94</w:t>
      </w:r>
      <w:r w:rsidR="008D5D05">
        <w:t>: Búsqueda estándar</w:t>
      </w:r>
    </w:p>
    <w:p w:rsidR="00BF6C7F" w:rsidRPr="002C08EB" w:rsidRDefault="00BF6C7F" w:rsidP="002C08EB">
      <w:pPr>
        <w:rPr>
          <w:lang w:eastAsia="ja-JP"/>
        </w:rPr>
      </w:pPr>
      <w:r w:rsidRPr="002C08EB">
        <w:rPr>
          <w:lang w:eastAsia="ja-JP"/>
        </w:rPr>
        <w:t>La búsqueda avanzada permite f</w:t>
      </w:r>
      <w:r w:rsidR="002C08EB">
        <w:rPr>
          <w:lang w:eastAsia="ja-JP"/>
        </w:rPr>
        <w:t>iltrar su búsqueda ofreciendo má</w:t>
      </w:r>
      <w:r w:rsidRPr="002C08EB">
        <w:rPr>
          <w:lang w:eastAsia="ja-JP"/>
        </w:rPr>
        <w:t>s opciones</w:t>
      </w:r>
      <w:r w:rsidR="002C08EB">
        <w:rPr>
          <w:lang w:eastAsia="ja-JP"/>
        </w:rPr>
        <w:t>.</w:t>
      </w:r>
    </w:p>
    <w:p w:rsidR="00B873BE" w:rsidRDefault="00B873BE" w:rsidP="00B873BE">
      <w:pPr>
        <w:keepNext/>
        <w:jc w:val="center"/>
      </w:pPr>
      <w:r>
        <w:rPr>
          <w:noProof/>
          <w:lang w:eastAsia="es-BO"/>
        </w:rPr>
        <w:drawing>
          <wp:inline distT="0" distB="0" distL="0" distR="0" wp14:anchorId="2D13C79B" wp14:editId="5A041C9D">
            <wp:extent cx="5943600" cy="16916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bDig_busq_avanzada.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inline>
        </w:drawing>
      </w:r>
    </w:p>
    <w:p w:rsidR="00BF6C7F" w:rsidRDefault="00B873BE" w:rsidP="00B873BE">
      <w:pPr>
        <w:pStyle w:val="Epgrafe"/>
        <w:jc w:val="center"/>
      </w:pPr>
      <w:r>
        <w:t xml:space="preserve">Imagen </w:t>
      </w:r>
      <w:r w:rsidR="00A94ED3">
        <w:t>95</w:t>
      </w:r>
      <w:r>
        <w:t>: Búsqueda avanzada</w:t>
      </w:r>
    </w:p>
    <w:p w:rsidR="00BF6C7F" w:rsidRDefault="00B873BE" w:rsidP="00B873BE">
      <w:pPr>
        <w:rPr>
          <w:lang w:eastAsia="ja-JP"/>
        </w:rPr>
      </w:pPr>
      <w:r>
        <w:rPr>
          <w:lang w:eastAsia="ja-JP"/>
        </w:rPr>
        <w:t>El número de resultados mostrados por página puede ser ajustado a través de un menú correspondiente. Una navegación más rápida entre los resultados permite la funcionalidad de paginación</w:t>
      </w:r>
      <w:r w:rsidR="00BF6C7F" w:rsidRPr="00B873BE">
        <w:rPr>
          <w:lang w:eastAsia="ja-JP"/>
        </w:rPr>
        <w:t>.</w:t>
      </w:r>
    </w:p>
    <w:p w:rsidR="00832F9F" w:rsidRDefault="00832F9F" w:rsidP="00832F9F">
      <w:pPr>
        <w:keepNext/>
        <w:jc w:val="center"/>
      </w:pPr>
      <w:r>
        <w:rPr>
          <w:noProof/>
          <w:lang w:eastAsia="es-BO"/>
        </w:rPr>
        <w:drawing>
          <wp:inline distT="0" distB="0" distL="0" distR="0" wp14:anchorId="01EE58A0" wp14:editId="27DA7E3B">
            <wp:extent cx="5943600" cy="201041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bDig_pagination.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2010410"/>
                    </a:xfrm>
                    <a:prstGeom prst="rect">
                      <a:avLst/>
                    </a:prstGeom>
                  </pic:spPr>
                </pic:pic>
              </a:graphicData>
            </a:graphic>
          </wp:inline>
        </w:drawing>
      </w:r>
    </w:p>
    <w:p w:rsidR="00832F9F" w:rsidRPr="00B873BE" w:rsidRDefault="00832F9F" w:rsidP="00832F9F">
      <w:pPr>
        <w:pStyle w:val="Epgrafe"/>
        <w:jc w:val="center"/>
        <w:rPr>
          <w:lang w:eastAsia="ja-JP"/>
        </w:rPr>
      </w:pPr>
      <w:r>
        <w:t xml:space="preserve">Imagen </w:t>
      </w:r>
      <w:r w:rsidR="00A94ED3">
        <w:t>96</w:t>
      </w:r>
      <w:r>
        <w:t>: Paginación y campo para cambiar el número de resultados por página</w:t>
      </w:r>
    </w:p>
    <w:p w:rsidR="003C7532" w:rsidRDefault="003C7532" w:rsidP="00B873BE">
      <w:pPr>
        <w:rPr>
          <w:lang w:eastAsia="ja-JP"/>
        </w:rPr>
      </w:pPr>
    </w:p>
    <w:p w:rsidR="00BF6C7F" w:rsidRDefault="00832F9F" w:rsidP="003C7532">
      <w:pPr>
        <w:rPr>
          <w:lang w:eastAsia="ja-JP"/>
        </w:rPr>
      </w:pPr>
      <w:r>
        <w:rPr>
          <w:lang w:eastAsia="ja-JP"/>
        </w:rPr>
        <w:t>A trav</w:t>
      </w:r>
      <w:r w:rsidR="003C7532">
        <w:rPr>
          <w:lang w:eastAsia="ja-JP"/>
        </w:rPr>
        <w:t>és de un clic al tí</w:t>
      </w:r>
      <w:r>
        <w:rPr>
          <w:lang w:eastAsia="ja-JP"/>
        </w:rPr>
        <w:t>tulo</w:t>
      </w:r>
      <w:r w:rsidR="003C7532">
        <w:rPr>
          <w:lang w:eastAsia="ja-JP"/>
        </w:rPr>
        <w:t xml:space="preserve"> </w:t>
      </w:r>
      <w:r w:rsidR="005E0DA2">
        <w:rPr>
          <w:lang w:eastAsia="ja-JP"/>
        </w:rPr>
        <w:t xml:space="preserve">se despliega la información detalla </w:t>
      </w:r>
      <w:r w:rsidR="003C7532">
        <w:rPr>
          <w:lang w:eastAsia="ja-JP"/>
        </w:rPr>
        <w:t>para cada documento. En el caso de documentos de la Biblioteca Virtual se</w:t>
      </w:r>
      <w:r w:rsidR="00BF6C7F" w:rsidRPr="003C7532">
        <w:rPr>
          <w:lang w:eastAsia="ja-JP"/>
        </w:rPr>
        <w:t xml:space="preserve"> puede descargar </w:t>
      </w:r>
      <w:r w:rsidR="003C7532">
        <w:rPr>
          <w:lang w:eastAsia="ja-JP"/>
        </w:rPr>
        <w:t>los archivos de los documentos inmediatamente a través de</w:t>
      </w:r>
      <w:r w:rsidR="00BF6C7F" w:rsidRPr="003C7532">
        <w:rPr>
          <w:lang w:eastAsia="ja-JP"/>
        </w:rPr>
        <w:t xml:space="preserve"> </w:t>
      </w:r>
      <w:r w:rsidR="003C7532">
        <w:rPr>
          <w:lang w:eastAsia="ja-JP"/>
        </w:rPr>
        <w:t xml:space="preserve">su enlace correspondiente. </w:t>
      </w:r>
    </w:p>
    <w:p w:rsidR="003C7532" w:rsidRDefault="003C7532" w:rsidP="003C7532">
      <w:pPr>
        <w:keepNext/>
        <w:jc w:val="center"/>
      </w:pPr>
      <w:r>
        <w:rPr>
          <w:noProof/>
          <w:lang w:eastAsia="es-BO"/>
        </w:rPr>
        <w:drawing>
          <wp:inline distT="0" distB="0" distL="0" distR="0" wp14:anchorId="74504566" wp14:editId="6B997BFC">
            <wp:extent cx="5943600" cy="40684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bDig_detail_BibVirt.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rsidR="003C7532" w:rsidRPr="003C7532" w:rsidRDefault="003C7532" w:rsidP="003C7532">
      <w:pPr>
        <w:pStyle w:val="Epgrafe"/>
        <w:jc w:val="center"/>
        <w:rPr>
          <w:szCs w:val="22"/>
          <w:lang w:eastAsia="ja-JP"/>
        </w:rPr>
      </w:pPr>
      <w:r>
        <w:t xml:space="preserve">Imagen </w:t>
      </w:r>
      <w:r w:rsidR="00A94ED3">
        <w:t>97</w:t>
      </w:r>
      <w:r>
        <w:fldChar w:fldCharType="begin"/>
      </w:r>
      <w:r>
        <w:instrText xml:space="preserve"> SEQ Imagen \* ARABIC </w:instrText>
      </w:r>
      <w:r>
        <w:fldChar w:fldCharType="end"/>
      </w:r>
      <w:r>
        <w:t>: Información detallada de un ítem de la Biblioteca Virtual</w:t>
      </w:r>
    </w:p>
    <w:p w:rsidR="005E0DA2" w:rsidRDefault="005E0DA2" w:rsidP="005E0DA2">
      <w:pPr>
        <w:rPr>
          <w:lang w:eastAsia="ja-JP"/>
        </w:rPr>
      </w:pPr>
      <w:r>
        <w:rPr>
          <w:lang w:eastAsia="ja-JP"/>
        </w:rPr>
        <w:t xml:space="preserve">Para documentos de la Biblioteca Física existe la posibilidad de solicitar </w:t>
      </w:r>
      <w:r w:rsidR="00BF6C7F" w:rsidRPr="005E0DA2">
        <w:rPr>
          <w:lang w:eastAsia="ja-JP"/>
        </w:rPr>
        <w:t>un libro</w:t>
      </w:r>
      <w:r>
        <w:rPr>
          <w:lang w:eastAsia="ja-JP"/>
        </w:rPr>
        <w:t xml:space="preserve"> o varios libros diferentes</w:t>
      </w:r>
      <w:r w:rsidR="00BF6C7F" w:rsidRPr="005E0DA2">
        <w:rPr>
          <w:lang w:eastAsia="ja-JP"/>
        </w:rPr>
        <w:t xml:space="preserve"> para revisarlo</w:t>
      </w:r>
      <w:r>
        <w:rPr>
          <w:lang w:eastAsia="ja-JP"/>
        </w:rPr>
        <w:t>s</w:t>
      </w:r>
      <w:r w:rsidR="00BF6C7F" w:rsidRPr="005E0DA2">
        <w:rPr>
          <w:lang w:eastAsia="ja-JP"/>
        </w:rPr>
        <w:t xml:space="preserve"> en la oficina de CINER.</w:t>
      </w:r>
      <w:r>
        <w:rPr>
          <w:lang w:eastAsia="ja-JP"/>
        </w:rPr>
        <w:t xml:space="preserve"> Para cada ítem de la Biblioteca Física se muestra la casilla “Seleccionar libro” en su información detallada. En cuanto libros son seleccionados se muestra el botón “Contáctese con CINER para solicitar libros”. Un clic a este botón lleva el usuario a un formulario </w:t>
      </w:r>
      <w:r w:rsidR="00F94C98">
        <w:rPr>
          <w:lang w:eastAsia="ja-JP"/>
        </w:rPr>
        <w:t>correspondiente que informa CINER sobre la solicitud si el usuario lo envíe.</w:t>
      </w:r>
    </w:p>
    <w:p w:rsidR="00F94C98" w:rsidRDefault="00F94C98" w:rsidP="00F94C98">
      <w:pPr>
        <w:keepNext/>
      </w:pPr>
      <w:r>
        <w:rPr>
          <w:noProof/>
          <w:lang w:eastAsia="es-BO"/>
        </w:rPr>
        <w:drawing>
          <wp:inline distT="0" distB="0" distL="0" distR="0" wp14:anchorId="3D4E4319" wp14:editId="0AA7E509">
            <wp:extent cx="5943600" cy="34378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bDig_detail_BibFis.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inline>
        </w:drawing>
      </w:r>
    </w:p>
    <w:p w:rsidR="00772310" w:rsidRDefault="00F94C98" w:rsidP="00F94C98">
      <w:pPr>
        <w:pStyle w:val="Epgrafe"/>
        <w:jc w:val="center"/>
      </w:pPr>
      <w:r>
        <w:t xml:space="preserve">Imagen </w:t>
      </w:r>
      <w:r w:rsidR="00A94ED3">
        <w:t>98</w:t>
      </w:r>
      <w:r>
        <w:t xml:space="preserve">: </w:t>
      </w:r>
      <w:r w:rsidRPr="00FA458B">
        <w:t xml:space="preserve">Información detallada de </w:t>
      </w:r>
      <w:r>
        <w:t>un ítem de la Biblioteca Física</w:t>
      </w:r>
    </w:p>
    <w:p w:rsidR="00F94C98" w:rsidRPr="00F94C98" w:rsidRDefault="00F94C98" w:rsidP="00F94C98"/>
    <w:p w:rsidR="00D97992" w:rsidRPr="007A6EF3" w:rsidRDefault="00D97992" w:rsidP="00D97992">
      <w:pPr>
        <w:pStyle w:val="Ttulo11"/>
        <w:rPr>
          <w:noProof/>
          <w:lang w:val="es-BO"/>
        </w:rPr>
      </w:pPr>
      <w:bookmarkStart w:id="136" w:name="_Toc452998127"/>
      <w:bookmarkStart w:id="137" w:name="_Toc454461300"/>
      <w:r>
        <w:rPr>
          <w:noProof/>
          <w:lang w:val="es-BO"/>
        </w:rPr>
        <w:t>Configuración de la Biblioteca Digital</w:t>
      </w:r>
      <w:bookmarkEnd w:id="136"/>
      <w:bookmarkEnd w:id="137"/>
    </w:p>
    <w:p w:rsidR="007A6EF3" w:rsidRDefault="007A6EF3" w:rsidP="007A6EF3">
      <w:pPr>
        <w:rPr>
          <w:lang w:eastAsia="ja-JP"/>
        </w:rPr>
      </w:pPr>
      <w:r>
        <w:rPr>
          <w:lang w:eastAsia="ja-JP"/>
        </w:rPr>
        <w:t xml:space="preserve">El sitio web de la “Biblioteca Digital” </w:t>
      </w:r>
      <w:r w:rsidRPr="00066CA0">
        <w:rPr>
          <w:lang w:eastAsia="ja-JP"/>
        </w:rPr>
        <w:t>de CINER est</w:t>
      </w:r>
      <w:r>
        <w:rPr>
          <w:lang w:eastAsia="ja-JP"/>
        </w:rPr>
        <w:t xml:space="preserve">á realizado </w:t>
      </w:r>
      <w:r w:rsidRPr="00A23F29">
        <w:rPr>
          <w:lang w:eastAsia="ja-JP"/>
        </w:rPr>
        <w:t>con el sistema de administración de s</w:t>
      </w:r>
      <w:r>
        <w:rPr>
          <w:lang w:eastAsia="ja-JP"/>
        </w:rPr>
        <w:t xml:space="preserve">itios web y contenido </w:t>
      </w:r>
      <w:proofErr w:type="spellStart"/>
      <w:r>
        <w:rPr>
          <w:lang w:eastAsia="ja-JP"/>
        </w:rPr>
        <w:t>WordPress</w:t>
      </w:r>
      <w:proofErr w:type="spellEnd"/>
      <w:r>
        <w:rPr>
          <w:lang w:eastAsia="ja-JP"/>
        </w:rPr>
        <w:t>, en versión 4.5.3.</w:t>
      </w:r>
    </w:p>
    <w:p w:rsidR="007A6EF3" w:rsidRDefault="007A6EF3" w:rsidP="007A6EF3">
      <w:pPr>
        <w:rPr>
          <w:lang w:eastAsia="ja-JP"/>
        </w:rPr>
      </w:pPr>
      <w:r>
        <w:rPr>
          <w:lang w:eastAsia="ja-JP"/>
        </w:rPr>
        <w:t>Cómo plantilla de diseño o tema (</w:t>
      </w:r>
      <w:proofErr w:type="spellStart"/>
      <w:r>
        <w:rPr>
          <w:lang w:eastAsia="ja-JP"/>
        </w:rPr>
        <w:t>WordPress</w:t>
      </w:r>
      <w:proofErr w:type="spellEnd"/>
      <w:r>
        <w:rPr>
          <w:lang w:eastAsia="ja-JP"/>
        </w:rPr>
        <w:t xml:space="preserve"> </w:t>
      </w:r>
      <w:proofErr w:type="spellStart"/>
      <w:r>
        <w:rPr>
          <w:lang w:eastAsia="ja-JP"/>
        </w:rPr>
        <w:t>theme</w:t>
      </w:r>
      <w:proofErr w:type="spellEnd"/>
      <w:r>
        <w:rPr>
          <w:lang w:eastAsia="ja-JP"/>
        </w:rPr>
        <w:t xml:space="preserve">) se usa la plantilla gratuita </w:t>
      </w:r>
      <w:proofErr w:type="spellStart"/>
      <w:r w:rsidR="00917AFB">
        <w:rPr>
          <w:rFonts w:ascii="Courier New" w:hAnsi="Courier New" w:cs="Courier New"/>
          <w:sz w:val="18"/>
          <w:szCs w:val="18"/>
          <w:lang w:eastAsia="ja-JP"/>
        </w:rPr>
        <w:t>Twenty</w:t>
      </w:r>
      <w:proofErr w:type="spellEnd"/>
      <w:r w:rsidR="00917AFB">
        <w:rPr>
          <w:rFonts w:ascii="Courier New" w:hAnsi="Courier New" w:cs="Courier New"/>
          <w:sz w:val="18"/>
          <w:szCs w:val="18"/>
          <w:lang w:eastAsia="ja-JP"/>
        </w:rPr>
        <w:t xml:space="preserve"> </w:t>
      </w:r>
      <w:proofErr w:type="spellStart"/>
      <w:r w:rsidR="00917AFB">
        <w:rPr>
          <w:rFonts w:ascii="Courier New" w:hAnsi="Courier New" w:cs="Courier New"/>
          <w:sz w:val="18"/>
          <w:szCs w:val="18"/>
          <w:lang w:eastAsia="ja-JP"/>
        </w:rPr>
        <w:t>Twelve</w:t>
      </w:r>
      <w:proofErr w:type="spellEnd"/>
      <w:r>
        <w:rPr>
          <w:lang w:eastAsia="ja-JP"/>
        </w:rPr>
        <w:t xml:space="preserve"> </w:t>
      </w:r>
      <w:hyperlink r:id="rId197" w:history="1">
        <w:r w:rsidR="00917AFB" w:rsidRPr="00917AFB">
          <w:rPr>
            <w:rStyle w:val="Hipervnculo"/>
          </w:rPr>
          <w:t>https://wordpress.org/themes/twentytwelve/</w:t>
        </w:r>
        <w:r w:rsidRPr="00917AFB">
          <w:rPr>
            <w:rStyle w:val="Hipervnculo"/>
            <w:lang w:eastAsia="ja-JP"/>
          </w:rPr>
          <w:t>.</w:t>
        </w:r>
      </w:hyperlink>
    </w:p>
    <w:p w:rsidR="00917AFB" w:rsidRDefault="00917AFB" w:rsidP="007A6EF3">
      <w:pPr>
        <w:rPr>
          <w:lang w:eastAsia="ja-JP"/>
        </w:rPr>
      </w:pPr>
      <w:r>
        <w:rPr>
          <w:lang w:eastAsia="ja-JP"/>
        </w:rPr>
        <w:t>Debido que no existen muchos cambios específicos de la plantilla, salvo de las informaciones del pie de página/</w:t>
      </w:r>
      <w:proofErr w:type="spellStart"/>
      <w:r>
        <w:rPr>
          <w:lang w:eastAsia="ja-JP"/>
        </w:rPr>
        <w:t>footer</w:t>
      </w:r>
      <w:proofErr w:type="spellEnd"/>
      <w:r>
        <w:rPr>
          <w:lang w:eastAsia="ja-JP"/>
        </w:rPr>
        <w:t xml:space="preserve">, no se ha creado un tema hijo. Es decir, después de cada actualización del tema </w:t>
      </w:r>
      <w:proofErr w:type="spellStart"/>
      <w:r>
        <w:rPr>
          <w:rFonts w:ascii="Courier New" w:hAnsi="Courier New" w:cs="Courier New"/>
          <w:sz w:val="18"/>
          <w:szCs w:val="18"/>
          <w:lang w:eastAsia="ja-JP"/>
        </w:rPr>
        <w:t>Twenty</w:t>
      </w:r>
      <w:proofErr w:type="spellEnd"/>
      <w:r>
        <w:rPr>
          <w:rFonts w:ascii="Courier New" w:hAnsi="Courier New" w:cs="Courier New"/>
          <w:sz w:val="18"/>
          <w:szCs w:val="18"/>
          <w:lang w:eastAsia="ja-JP"/>
        </w:rPr>
        <w:t xml:space="preserve"> </w:t>
      </w:r>
      <w:proofErr w:type="spellStart"/>
      <w:r>
        <w:rPr>
          <w:rFonts w:ascii="Courier New" w:hAnsi="Courier New" w:cs="Courier New"/>
          <w:sz w:val="18"/>
          <w:szCs w:val="18"/>
          <w:lang w:eastAsia="ja-JP"/>
        </w:rPr>
        <w:t>Twelve</w:t>
      </w:r>
      <w:proofErr w:type="spellEnd"/>
      <w:r>
        <w:rPr>
          <w:rFonts w:ascii="Courier New" w:hAnsi="Courier New" w:cs="Courier New"/>
          <w:sz w:val="18"/>
          <w:szCs w:val="18"/>
          <w:lang w:eastAsia="ja-JP"/>
        </w:rPr>
        <w:t xml:space="preserve"> </w:t>
      </w:r>
      <w:r w:rsidRPr="00917AFB">
        <w:rPr>
          <w:lang w:eastAsia="ja-JP"/>
        </w:rPr>
        <w:t>hay que sub</w:t>
      </w:r>
      <w:r>
        <w:rPr>
          <w:lang w:eastAsia="ja-JP"/>
        </w:rPr>
        <w:t>stituir los contenidos actualizados del archivo</w:t>
      </w:r>
      <w:r>
        <w:rPr>
          <w:lang w:eastAsia="ja-JP"/>
        </w:rPr>
        <w:br/>
        <w:t xml:space="preserve"> </w:t>
      </w:r>
      <w:proofErr w:type="gramStart"/>
      <w:r w:rsidRPr="00917AFB">
        <w:rPr>
          <w:rFonts w:ascii="Courier New" w:hAnsi="Courier New" w:cs="Courier New"/>
          <w:sz w:val="18"/>
          <w:szCs w:val="18"/>
          <w:lang w:eastAsia="ja-JP"/>
        </w:rPr>
        <w:t>..</w:t>
      </w:r>
      <w:proofErr w:type="gramEnd"/>
      <w:r w:rsidRPr="00917AFB">
        <w:rPr>
          <w:rFonts w:ascii="Courier New" w:hAnsi="Courier New" w:cs="Courier New"/>
          <w:sz w:val="18"/>
          <w:szCs w:val="18"/>
          <w:lang w:eastAsia="ja-JP"/>
        </w:rPr>
        <w:t>\</w:t>
      </w:r>
      <w:proofErr w:type="spellStart"/>
      <w:r w:rsidRPr="00917AFB">
        <w:rPr>
          <w:rFonts w:ascii="Courier New" w:hAnsi="Courier New" w:cs="Courier New"/>
          <w:sz w:val="18"/>
          <w:szCs w:val="18"/>
          <w:lang w:eastAsia="ja-JP"/>
        </w:rPr>
        <w:t>wp-content</w:t>
      </w:r>
      <w:proofErr w:type="spellEnd"/>
      <w:r w:rsidRPr="00917AFB">
        <w:rPr>
          <w:rFonts w:ascii="Courier New" w:hAnsi="Courier New" w:cs="Courier New"/>
          <w:sz w:val="18"/>
          <w:szCs w:val="18"/>
          <w:lang w:eastAsia="ja-JP"/>
        </w:rPr>
        <w:t>\</w:t>
      </w:r>
      <w:proofErr w:type="spellStart"/>
      <w:r w:rsidRPr="00917AFB">
        <w:rPr>
          <w:rFonts w:ascii="Courier New" w:hAnsi="Courier New" w:cs="Courier New"/>
          <w:sz w:val="18"/>
          <w:szCs w:val="18"/>
          <w:lang w:eastAsia="ja-JP"/>
        </w:rPr>
        <w:t>themes</w:t>
      </w:r>
      <w:proofErr w:type="spellEnd"/>
      <w:r w:rsidRPr="00917AFB">
        <w:rPr>
          <w:rFonts w:ascii="Courier New" w:hAnsi="Courier New" w:cs="Courier New"/>
          <w:sz w:val="18"/>
          <w:szCs w:val="18"/>
          <w:lang w:eastAsia="ja-JP"/>
        </w:rPr>
        <w:t>\</w:t>
      </w:r>
      <w:proofErr w:type="spellStart"/>
      <w:r w:rsidRPr="00917AFB">
        <w:rPr>
          <w:rFonts w:ascii="Courier New" w:hAnsi="Courier New" w:cs="Courier New"/>
          <w:sz w:val="18"/>
          <w:szCs w:val="18"/>
          <w:lang w:eastAsia="ja-JP"/>
        </w:rPr>
        <w:t>twentytwelve</w:t>
      </w:r>
      <w:proofErr w:type="spellEnd"/>
      <w:r>
        <w:rPr>
          <w:rFonts w:ascii="Courier New" w:hAnsi="Courier New" w:cs="Courier New"/>
          <w:sz w:val="18"/>
          <w:szCs w:val="18"/>
          <w:lang w:eastAsia="ja-JP"/>
        </w:rPr>
        <w:t>\</w:t>
      </w:r>
      <w:proofErr w:type="spellStart"/>
      <w:r>
        <w:rPr>
          <w:rFonts w:ascii="Courier New" w:hAnsi="Courier New" w:cs="Courier New"/>
          <w:sz w:val="18"/>
          <w:szCs w:val="18"/>
          <w:lang w:eastAsia="ja-JP"/>
        </w:rPr>
        <w:t>footer.php</w:t>
      </w:r>
      <w:proofErr w:type="spellEnd"/>
      <w:r>
        <w:rPr>
          <w:rFonts w:ascii="Courier New" w:hAnsi="Courier New" w:cs="Courier New"/>
          <w:sz w:val="18"/>
          <w:szCs w:val="18"/>
          <w:lang w:eastAsia="ja-JP"/>
        </w:rPr>
        <w:t xml:space="preserve"> </w:t>
      </w:r>
      <w:r>
        <w:rPr>
          <w:lang w:eastAsia="ja-JP"/>
        </w:rPr>
        <w:t xml:space="preserve">con los contenidos de la versión anterior de este archivo, es decir los contenidos </w:t>
      </w:r>
      <w:r w:rsidR="0094250B">
        <w:rPr>
          <w:lang w:eastAsia="ja-JP"/>
        </w:rPr>
        <w:t xml:space="preserve">del archivo </w:t>
      </w:r>
      <w:r>
        <w:rPr>
          <w:lang w:eastAsia="ja-JP"/>
        </w:rPr>
        <w:t>que existían antes de la actualización.</w:t>
      </w:r>
      <w:r>
        <w:rPr>
          <w:rFonts w:ascii="Courier New" w:hAnsi="Courier New" w:cs="Courier New"/>
          <w:sz w:val="18"/>
          <w:szCs w:val="18"/>
          <w:lang w:eastAsia="ja-JP"/>
        </w:rPr>
        <w:t xml:space="preserve">  </w:t>
      </w:r>
    </w:p>
    <w:p w:rsidR="00097380" w:rsidRPr="002E47C5" w:rsidRDefault="00097380" w:rsidP="00097380">
      <w:pPr>
        <w:pStyle w:val="Ttulo21"/>
      </w:pPr>
      <w:bookmarkStart w:id="138" w:name="_Ref454402466"/>
      <w:bookmarkStart w:id="139" w:name="_Toc454461301"/>
      <w:r w:rsidRPr="002E47C5">
        <w:t>Plugins</w:t>
      </w:r>
      <w:bookmarkEnd w:id="138"/>
      <w:bookmarkEnd w:id="139"/>
      <w:r w:rsidRPr="002E47C5">
        <w:t xml:space="preserve"> </w:t>
      </w:r>
    </w:p>
    <w:p w:rsidR="00097380" w:rsidRPr="0094250B" w:rsidRDefault="00097380" w:rsidP="0094250B">
      <w:r>
        <w:t xml:space="preserve">Para el sitio web de la Biblioteca Digital </w:t>
      </w:r>
      <w:r w:rsidR="0094250B">
        <w:t xml:space="preserve">se usa los siguientes </w:t>
      </w:r>
      <w:proofErr w:type="spellStart"/>
      <w:r w:rsidR="0094250B">
        <w:t>plugins</w:t>
      </w:r>
      <w:proofErr w:type="spellEnd"/>
      <w:r w:rsidR="0094250B">
        <w:t>:</w:t>
      </w:r>
    </w:p>
    <w:p w:rsidR="0094250B" w:rsidRPr="0094250B" w:rsidRDefault="0094250B" w:rsidP="00AE68E5">
      <w:pPr>
        <w:pStyle w:val="Prrafodelista"/>
        <w:numPr>
          <w:ilvl w:val="0"/>
          <w:numId w:val="6"/>
        </w:numPr>
        <w:rPr>
          <w:rStyle w:val="Referenciasutil"/>
          <w:bCs/>
          <w:smallCaps w:val="0"/>
          <w:lang w:val="en-GB" w:eastAsia="en-US"/>
        </w:rPr>
      </w:pPr>
      <w:r w:rsidRPr="0094250B">
        <w:rPr>
          <w:rStyle w:val="Referenciasutil"/>
          <w:lang w:val="en-GB" w:eastAsia="en-US"/>
        </w:rPr>
        <w:t>CINER Library WP Plugin</w:t>
      </w:r>
    </w:p>
    <w:p w:rsidR="0094250B" w:rsidRDefault="0094250B" w:rsidP="0094250B">
      <w:pPr>
        <w:pStyle w:val="Prrafodelista"/>
        <w:ind w:left="720"/>
      </w:pPr>
      <w:r>
        <w:rPr>
          <w:rStyle w:val="Textoennegrita"/>
          <w:b w:val="0"/>
        </w:rPr>
        <w:t xml:space="preserve">Este </w:t>
      </w:r>
      <w:proofErr w:type="spellStart"/>
      <w:r>
        <w:rPr>
          <w:rStyle w:val="Textoennegrita"/>
          <w:b w:val="0"/>
        </w:rPr>
        <w:t>plugin</w:t>
      </w:r>
      <w:proofErr w:type="spellEnd"/>
      <w:r>
        <w:rPr>
          <w:rStyle w:val="Textoennegrita"/>
          <w:b w:val="0"/>
        </w:rPr>
        <w:t xml:space="preserve"> es una herramienta específica creada para </w:t>
      </w:r>
      <w:r w:rsidRPr="0094250B">
        <w:rPr>
          <w:rStyle w:val="Textoennegrita"/>
          <w:b w:val="0"/>
        </w:rPr>
        <w:t>CINER</w:t>
      </w:r>
      <w:r>
        <w:rPr>
          <w:rStyle w:val="Textoennegrita"/>
          <w:b w:val="0"/>
        </w:rPr>
        <w:t xml:space="preserve"> a base del </w:t>
      </w:r>
      <w:proofErr w:type="spellStart"/>
      <w:r>
        <w:rPr>
          <w:rStyle w:val="Textoennegrita"/>
          <w:b w:val="0"/>
        </w:rPr>
        <w:t>plugin</w:t>
      </w:r>
      <w:proofErr w:type="spellEnd"/>
      <w:r>
        <w:rPr>
          <w:rStyle w:val="Textoennegrita"/>
          <w:b w:val="0"/>
        </w:rPr>
        <w:t xml:space="preserve"> </w:t>
      </w:r>
      <w:r w:rsidRPr="0094250B">
        <w:rPr>
          <w:rFonts w:ascii="Courier New" w:hAnsi="Courier New" w:cs="Courier New"/>
          <w:sz w:val="18"/>
          <w:szCs w:val="18"/>
        </w:rPr>
        <w:t xml:space="preserve">Web </w:t>
      </w:r>
      <w:proofErr w:type="spellStart"/>
      <w:r w:rsidRPr="0094250B">
        <w:rPr>
          <w:rFonts w:ascii="Courier New" w:hAnsi="Courier New" w:cs="Courier New"/>
          <w:sz w:val="18"/>
          <w:szCs w:val="18"/>
        </w:rPr>
        <w:t>Librarian</w:t>
      </w:r>
      <w:proofErr w:type="spellEnd"/>
      <w:r w:rsidRPr="0094250B">
        <w:rPr>
          <w:rFonts w:ascii="Courier New" w:hAnsi="Courier New" w:cs="Courier New"/>
          <w:sz w:val="18"/>
          <w:szCs w:val="18"/>
        </w:rPr>
        <w:t xml:space="preserve"> WP </w:t>
      </w:r>
      <w:proofErr w:type="spellStart"/>
      <w:r w:rsidRPr="0094250B">
        <w:rPr>
          <w:rFonts w:ascii="Courier New" w:hAnsi="Courier New" w:cs="Courier New"/>
          <w:sz w:val="18"/>
          <w:szCs w:val="18"/>
        </w:rPr>
        <w:t>Plugin</w:t>
      </w:r>
      <w:proofErr w:type="spellEnd"/>
      <w:r>
        <w:rPr>
          <w:rStyle w:val="Textoennegrita"/>
          <w:b w:val="0"/>
        </w:rPr>
        <w:t xml:space="preserve"> en versión 3.2.10.3 de </w:t>
      </w:r>
      <w:r>
        <w:t xml:space="preserve">Robert </w:t>
      </w:r>
      <w:proofErr w:type="spellStart"/>
      <w:r>
        <w:t>Heller</w:t>
      </w:r>
      <w:proofErr w:type="spellEnd"/>
      <w:r>
        <w:t xml:space="preserve"> (</w:t>
      </w:r>
      <w:hyperlink r:id="rId198" w:history="1">
        <w:r w:rsidRPr="0094250B">
          <w:rPr>
            <w:rStyle w:val="Hipervnculo"/>
          </w:rPr>
          <w:t>https://wordpress.org/plugins/weblibrarian/</w:t>
        </w:r>
      </w:hyperlink>
      <w:r w:rsidR="00EE5F35">
        <w:t>)</w:t>
      </w:r>
    </w:p>
    <w:p w:rsidR="0094250B" w:rsidRPr="0094250B" w:rsidRDefault="0094250B" w:rsidP="0094250B">
      <w:pPr>
        <w:pStyle w:val="Prrafodelista"/>
        <w:ind w:left="720"/>
        <w:rPr>
          <w:rStyle w:val="Referenciasutil"/>
          <w:b/>
          <w:lang w:eastAsia="en-US"/>
        </w:rPr>
      </w:pPr>
      <w:r>
        <w:rPr>
          <w:rStyle w:val="Textoennegrita"/>
          <w:b w:val="0"/>
        </w:rPr>
        <w:t xml:space="preserve">El </w:t>
      </w:r>
      <w:proofErr w:type="spellStart"/>
      <w:r>
        <w:rPr>
          <w:rStyle w:val="Textoennegrita"/>
          <w:b w:val="0"/>
        </w:rPr>
        <w:t>plugin</w:t>
      </w:r>
      <w:proofErr w:type="spellEnd"/>
      <w:r>
        <w:rPr>
          <w:rStyle w:val="Textoennegrita"/>
          <w:b w:val="0"/>
        </w:rPr>
        <w:t xml:space="preserve"> añade casi toda la funcionalidad que es la Biblioteca Digital, es decir la visualización de los contenidos bibliográficos en el sitio, la búsqueda de documentos y la posibilidad de importar y exportar documentos bibliográficos a través del escritorio de administración de </w:t>
      </w:r>
      <w:proofErr w:type="spellStart"/>
      <w:r>
        <w:rPr>
          <w:rStyle w:val="Textoennegrita"/>
          <w:b w:val="0"/>
        </w:rPr>
        <w:t>Wordpress</w:t>
      </w:r>
      <w:proofErr w:type="spellEnd"/>
      <w:r>
        <w:rPr>
          <w:rStyle w:val="Textoennegrita"/>
          <w:b w:val="0"/>
        </w:rPr>
        <w:t xml:space="preserve">. </w:t>
      </w:r>
    </w:p>
    <w:p w:rsidR="0094250B" w:rsidRPr="0094250B" w:rsidRDefault="0094250B" w:rsidP="0094250B">
      <w:pPr>
        <w:pStyle w:val="Prrafodelista"/>
        <w:ind w:left="720"/>
        <w:rPr>
          <w:rStyle w:val="Referenciasutil"/>
          <w:bCs/>
          <w:smallCaps w:val="0"/>
          <w:lang w:eastAsia="en-US"/>
        </w:rPr>
      </w:pPr>
    </w:p>
    <w:p w:rsidR="00097380" w:rsidRPr="007A1371" w:rsidRDefault="00097380" w:rsidP="00AE68E5">
      <w:pPr>
        <w:pStyle w:val="Prrafodelista"/>
        <w:numPr>
          <w:ilvl w:val="0"/>
          <w:numId w:val="6"/>
        </w:numPr>
        <w:rPr>
          <w:rStyle w:val="Referenciasutil"/>
          <w:bCs/>
          <w:smallCaps w:val="0"/>
          <w:lang w:val="en-GB" w:eastAsia="en-US"/>
        </w:rPr>
      </w:pPr>
      <w:r w:rsidRPr="007A1371">
        <w:rPr>
          <w:rStyle w:val="Referenciasutil"/>
          <w:bCs/>
          <w:smallCaps w:val="0"/>
          <w:lang w:val="en-GB" w:eastAsia="en-US"/>
        </w:rPr>
        <w:t>Contact Form 7 (</w:t>
      </w:r>
      <w:hyperlink r:id="rId199" w:history="1">
        <w:r w:rsidRPr="00897D4C">
          <w:rPr>
            <w:rStyle w:val="Hipervnculo"/>
            <w:bCs/>
            <w:lang w:val="en-GB" w:eastAsia="en-US"/>
          </w:rPr>
          <w:t>https://wordpress.org/plugins/contact-form-7/</w:t>
        </w:r>
      </w:hyperlink>
      <w:r>
        <w:rPr>
          <w:rStyle w:val="Referenciasutil"/>
          <w:bCs/>
          <w:smallCaps w:val="0"/>
          <w:lang w:val="en-GB" w:eastAsia="en-US"/>
        </w:rPr>
        <w:t>)</w:t>
      </w:r>
    </w:p>
    <w:p w:rsidR="004050D4" w:rsidRDefault="00097380" w:rsidP="004050D4">
      <w:pPr>
        <w:ind w:left="708"/>
        <w:rPr>
          <w:lang w:eastAsia="ja-JP"/>
        </w:rPr>
      </w:pPr>
      <w:r w:rsidRPr="00BD09D3">
        <w:rPr>
          <w:lang w:eastAsia="ja-JP"/>
        </w:rPr>
        <w:t xml:space="preserve">Añade la funcionalidad de </w:t>
      </w:r>
      <w:r w:rsidR="004050D4">
        <w:rPr>
          <w:lang w:eastAsia="ja-JP"/>
        </w:rPr>
        <w:t xml:space="preserve">formularios de contacto. </w:t>
      </w:r>
      <w:r>
        <w:rPr>
          <w:lang w:eastAsia="ja-JP"/>
        </w:rPr>
        <w:t>Se lo usa en las secciones “</w:t>
      </w:r>
      <w:r w:rsidR="004050D4">
        <w:rPr>
          <w:lang w:eastAsia="ja-JP"/>
        </w:rPr>
        <w:t xml:space="preserve">¡Mándenos sus dudas, comentarios o sugerencias!” </w:t>
      </w:r>
      <w:r>
        <w:rPr>
          <w:lang w:eastAsia="ja-JP"/>
        </w:rPr>
        <w:t>(</w:t>
      </w:r>
      <w:hyperlink r:id="rId200" w:history="1">
        <w:r w:rsidR="004050D4" w:rsidRPr="004050D4">
          <w:rPr>
            <w:rStyle w:val="Hipervnculo"/>
          </w:rPr>
          <w:t>http://biblioteca.ciner.org/?page_id=383</w:t>
        </w:r>
      </w:hyperlink>
      <w:r>
        <w:rPr>
          <w:lang w:eastAsia="ja-JP"/>
        </w:rPr>
        <w:t xml:space="preserve">) y </w:t>
      </w:r>
      <w:r>
        <w:rPr>
          <w:lang w:eastAsia="ja-JP"/>
        </w:rPr>
        <w:br/>
        <w:t>“</w:t>
      </w:r>
      <w:r w:rsidR="004050D4">
        <w:rPr>
          <w:lang w:eastAsia="ja-JP"/>
        </w:rPr>
        <w:t>Solicitud de libros de la biblioteca física</w:t>
      </w:r>
      <w:r>
        <w:rPr>
          <w:lang w:eastAsia="ja-JP"/>
        </w:rPr>
        <w:t>” (</w:t>
      </w:r>
      <w:hyperlink r:id="rId201" w:history="1">
        <w:r w:rsidR="004050D4" w:rsidRPr="004050D4">
          <w:rPr>
            <w:rStyle w:val="Hipervnculo"/>
          </w:rPr>
          <w:t>http://biblioteca.ciner.org/?page_id=486</w:t>
        </w:r>
      </w:hyperlink>
      <w:r>
        <w:rPr>
          <w:lang w:eastAsia="ja-JP"/>
        </w:rPr>
        <w:t>).</w:t>
      </w:r>
    </w:p>
    <w:p w:rsidR="004050D4" w:rsidRPr="00113190" w:rsidRDefault="004050D4" w:rsidP="00AE68E5">
      <w:pPr>
        <w:pStyle w:val="Prrafodelista"/>
        <w:numPr>
          <w:ilvl w:val="0"/>
          <w:numId w:val="9"/>
        </w:numPr>
        <w:rPr>
          <w:rStyle w:val="Referenciasutil"/>
          <w:bCs/>
          <w:lang w:val="en-GB" w:eastAsia="en-US"/>
        </w:rPr>
      </w:pPr>
      <w:r w:rsidRPr="00113190">
        <w:rPr>
          <w:rStyle w:val="Referenciasutil"/>
          <w:lang w:val="en-GB" w:eastAsia="en-US"/>
        </w:rPr>
        <w:t>Contact Form 7 - Dynamic Text Extension</w:t>
      </w:r>
      <w:r w:rsidR="00113190" w:rsidRPr="00113190">
        <w:rPr>
          <w:rStyle w:val="Referenciasutil"/>
          <w:lang w:val="en-GB" w:eastAsia="en-US"/>
        </w:rPr>
        <w:t xml:space="preserve"> (</w:t>
      </w:r>
      <w:hyperlink r:id="rId202" w:history="1">
        <w:r w:rsidR="00113190" w:rsidRPr="00EE5F35">
          <w:rPr>
            <w:rStyle w:val="Hipervnculo"/>
            <w:rFonts w:eastAsiaTheme="minorHAnsi" w:cstheme="minorBidi"/>
            <w:szCs w:val="22"/>
            <w:lang w:val="en-GB" w:eastAsia="en-US"/>
          </w:rPr>
          <w:t>https://wordpress.org/plugins/contact-form-7-dynamic-text-extension/</w:t>
        </w:r>
      </w:hyperlink>
      <w:r w:rsidR="00113190" w:rsidRPr="00113190">
        <w:rPr>
          <w:rStyle w:val="Referenciasutil"/>
          <w:lang w:val="en-GB" w:eastAsia="en-US"/>
        </w:rPr>
        <w:t>)</w:t>
      </w:r>
    </w:p>
    <w:p w:rsidR="00113190" w:rsidRPr="00113190" w:rsidRDefault="00640F4A" w:rsidP="00113190">
      <w:pPr>
        <w:ind w:left="708"/>
        <w:rPr>
          <w:bCs/>
          <w:smallCaps/>
          <w:color w:val="5A5A5A" w:themeColor="text1" w:themeTint="A5"/>
        </w:rPr>
      </w:pPr>
      <w:r>
        <w:rPr>
          <w:lang w:eastAsia="ja-JP"/>
        </w:rPr>
        <w:t xml:space="preserve">Aumenta </w:t>
      </w:r>
      <w:r w:rsidR="004050D4" w:rsidRPr="004050D4">
        <w:rPr>
          <w:lang w:eastAsia="ja-JP"/>
        </w:rPr>
        <w:t xml:space="preserve">el </w:t>
      </w:r>
      <w:proofErr w:type="spellStart"/>
      <w:r w:rsidR="004050D4" w:rsidRPr="004050D4">
        <w:rPr>
          <w:lang w:eastAsia="ja-JP"/>
        </w:rPr>
        <w:t>plugin</w:t>
      </w:r>
      <w:proofErr w:type="spellEnd"/>
      <w:r w:rsidR="004050D4">
        <w:rPr>
          <w:rStyle w:val="Referenciasutil"/>
          <w:bCs/>
        </w:rPr>
        <w:t xml:space="preserve"> CONTACT </w:t>
      </w:r>
      <w:proofErr w:type="spellStart"/>
      <w:r w:rsidR="004050D4">
        <w:rPr>
          <w:rStyle w:val="Referenciasutil"/>
          <w:bCs/>
        </w:rPr>
        <w:t>Form</w:t>
      </w:r>
      <w:proofErr w:type="spellEnd"/>
      <w:r w:rsidR="004050D4">
        <w:rPr>
          <w:rStyle w:val="Referenciasutil"/>
          <w:bCs/>
        </w:rPr>
        <w:t xml:space="preserve"> 7 </w:t>
      </w:r>
      <w:r>
        <w:rPr>
          <w:lang w:eastAsia="ja-JP"/>
        </w:rPr>
        <w:t xml:space="preserve">con </w:t>
      </w:r>
      <w:r w:rsidR="004050D4" w:rsidRPr="004050D4">
        <w:rPr>
          <w:lang w:eastAsia="ja-JP"/>
        </w:rPr>
        <w:t>la funcionalidad de</w:t>
      </w:r>
      <w:r>
        <w:rPr>
          <w:lang w:eastAsia="ja-JP"/>
        </w:rPr>
        <w:t xml:space="preserve"> llenar campos de un formulario con contenido dinámico. Se lo usa para el campo “</w:t>
      </w:r>
      <w:r>
        <w:t>Solicitud de libros - biblioteca física</w:t>
      </w:r>
      <w:r>
        <w:rPr>
          <w:lang w:eastAsia="ja-JP"/>
        </w:rPr>
        <w:t>” en la sección “</w:t>
      </w:r>
      <w:r>
        <w:t>Solicitud de libros - biblioteca física</w:t>
      </w:r>
      <w:r>
        <w:rPr>
          <w:lang w:eastAsia="ja-JP"/>
        </w:rPr>
        <w:t>” (</w:t>
      </w:r>
      <w:hyperlink r:id="rId203" w:history="1">
        <w:r w:rsidRPr="004050D4">
          <w:rPr>
            <w:rStyle w:val="Hipervnculo"/>
          </w:rPr>
          <w:t>http://biblioteca.ciner.org/?page_id=486</w:t>
        </w:r>
      </w:hyperlink>
      <w:r>
        <w:rPr>
          <w:lang w:eastAsia="ja-JP"/>
        </w:rPr>
        <w:t>).</w:t>
      </w:r>
    </w:p>
    <w:p w:rsidR="00097380" w:rsidRDefault="00097380" w:rsidP="00AE68E5">
      <w:pPr>
        <w:pStyle w:val="Prrafodelista"/>
        <w:numPr>
          <w:ilvl w:val="0"/>
          <w:numId w:val="6"/>
        </w:numPr>
        <w:rPr>
          <w:rFonts w:eastAsiaTheme="minorHAnsi" w:cstheme="minorBidi"/>
          <w:szCs w:val="22"/>
        </w:rPr>
      </w:pPr>
      <w:proofErr w:type="spellStart"/>
      <w:r w:rsidRPr="007A1371">
        <w:rPr>
          <w:rStyle w:val="Referenciasutil"/>
          <w:bCs/>
          <w:smallCaps w:val="0"/>
          <w:lang w:eastAsia="en-US"/>
        </w:rPr>
        <w:t>Duplicator</w:t>
      </w:r>
      <w:proofErr w:type="spellEnd"/>
      <w:r w:rsidRPr="007A1371">
        <w:rPr>
          <w:rStyle w:val="Referenciasutil"/>
          <w:bCs/>
          <w:smallCaps w:val="0"/>
          <w:lang w:eastAsia="en-US"/>
        </w:rPr>
        <w:t xml:space="preserve"> (</w:t>
      </w:r>
      <w:hyperlink r:id="rId204" w:history="1">
        <w:r w:rsidRPr="007A1371">
          <w:rPr>
            <w:rStyle w:val="Hipervnculo"/>
            <w:bCs/>
            <w:lang w:eastAsia="en-US"/>
          </w:rPr>
          <w:t>https://wordpress.org/plugins/duplicator/</w:t>
        </w:r>
      </w:hyperlink>
      <w:r w:rsidRPr="007A1371">
        <w:rPr>
          <w:rStyle w:val="Referenciasutil"/>
          <w:bCs/>
          <w:smallCaps w:val="0"/>
          <w:lang w:eastAsia="en-US"/>
        </w:rPr>
        <w:t>)</w:t>
      </w:r>
      <w:r w:rsidRPr="007A1371">
        <w:rPr>
          <w:rStyle w:val="Referenciasutil"/>
          <w:bCs/>
          <w:smallCaps w:val="0"/>
          <w:lang w:eastAsia="en-US"/>
        </w:rPr>
        <w:br/>
      </w:r>
      <w:r w:rsidRPr="007A1371">
        <w:rPr>
          <w:rFonts w:eastAsiaTheme="minorHAnsi" w:cstheme="minorBidi"/>
          <w:szCs w:val="22"/>
        </w:rPr>
        <w:t>Añade la funcionalidad de migrar, clonar o copiar el sitio web.</w:t>
      </w:r>
      <w:r w:rsidRPr="007A1371">
        <w:rPr>
          <w:rFonts w:eastAsiaTheme="minorHAnsi" w:cstheme="minorBidi"/>
          <w:szCs w:val="22"/>
        </w:rPr>
        <w:br/>
        <w:t xml:space="preserve">Se lo usa para </w:t>
      </w:r>
      <w:r>
        <w:rPr>
          <w:rFonts w:eastAsiaTheme="minorHAnsi" w:cstheme="minorBidi"/>
          <w:szCs w:val="22"/>
        </w:rPr>
        <w:t xml:space="preserve">sacar </w:t>
      </w:r>
      <w:proofErr w:type="spellStart"/>
      <w:r>
        <w:rPr>
          <w:rFonts w:eastAsiaTheme="minorHAnsi" w:cstheme="minorBidi"/>
          <w:szCs w:val="22"/>
        </w:rPr>
        <w:t>backups</w:t>
      </w:r>
      <w:proofErr w:type="spellEnd"/>
      <w:r>
        <w:rPr>
          <w:rFonts w:eastAsiaTheme="minorHAnsi" w:cstheme="minorBidi"/>
          <w:szCs w:val="22"/>
        </w:rPr>
        <w:t xml:space="preserve"> del sitio web como copia de seguridad o para una migración del sitio web a un servidor web local u otro servidor web en línea.</w:t>
      </w:r>
    </w:p>
    <w:p w:rsidR="00113190" w:rsidRDefault="00113190" w:rsidP="00113190">
      <w:pPr>
        <w:pStyle w:val="Prrafodelista"/>
        <w:ind w:left="720"/>
        <w:rPr>
          <w:rFonts w:eastAsiaTheme="minorHAnsi" w:cstheme="minorBidi"/>
          <w:szCs w:val="22"/>
        </w:rPr>
      </w:pPr>
    </w:p>
    <w:p w:rsidR="00113190" w:rsidRPr="008C21D8" w:rsidRDefault="00113190" w:rsidP="00AE68E5">
      <w:pPr>
        <w:pStyle w:val="Prrafodelista"/>
        <w:numPr>
          <w:ilvl w:val="0"/>
          <w:numId w:val="6"/>
        </w:numPr>
        <w:rPr>
          <w:rStyle w:val="Hipervnculo"/>
          <w:bCs/>
          <w:smallCaps/>
          <w:color w:val="5A5A5A" w:themeColor="text1" w:themeTint="A5"/>
          <w:u w:val="none"/>
          <w:lang w:val="en-GB" w:eastAsia="en-US"/>
        </w:rPr>
      </w:pPr>
      <w:r w:rsidRPr="008C21D8">
        <w:rPr>
          <w:rStyle w:val="Referenciasutil"/>
          <w:lang w:val="en-GB" w:eastAsia="en-US"/>
        </w:rPr>
        <w:t>Groups</w:t>
      </w:r>
      <w:r w:rsidR="008C21D8" w:rsidRPr="008C21D8">
        <w:rPr>
          <w:rStyle w:val="Referenciasutil"/>
          <w:lang w:val="en-GB" w:eastAsia="en-US"/>
        </w:rPr>
        <w:t xml:space="preserve"> (</w:t>
      </w:r>
      <w:hyperlink r:id="rId205" w:history="1">
        <w:r w:rsidR="008C21D8" w:rsidRPr="008C21D8">
          <w:rPr>
            <w:rStyle w:val="Hipervnculo"/>
            <w:lang w:val="en-GB" w:eastAsia="en-US"/>
          </w:rPr>
          <w:t>https:/wordpress.org/plugins/groups/</w:t>
        </w:r>
      </w:hyperlink>
      <w:r w:rsidR="008C21D8">
        <w:rPr>
          <w:rStyle w:val="Referenciasutil"/>
          <w:lang w:val="en-GB" w:eastAsia="en-US"/>
        </w:rPr>
        <w:t>)</w:t>
      </w:r>
    </w:p>
    <w:p w:rsidR="008C21D8" w:rsidRDefault="008C21D8" w:rsidP="008C21D8">
      <w:pPr>
        <w:pStyle w:val="Prrafodelista"/>
        <w:ind w:left="720"/>
      </w:pPr>
      <w:r w:rsidRPr="008C21D8">
        <w:rPr>
          <w:rFonts w:eastAsiaTheme="minorHAnsi" w:cstheme="minorBidi"/>
          <w:szCs w:val="22"/>
        </w:rPr>
        <w:t>Añade la funcionalidad de</w:t>
      </w:r>
      <w:r>
        <w:rPr>
          <w:rFonts w:eastAsiaTheme="minorHAnsi" w:cstheme="minorBidi"/>
          <w:szCs w:val="22"/>
        </w:rPr>
        <w:t xml:space="preserve"> </w:t>
      </w:r>
      <w:r>
        <w:t xml:space="preserve">configurar membresías y controlar el acceso a cualquier sección de </w:t>
      </w:r>
      <w:proofErr w:type="spellStart"/>
      <w:r>
        <w:t>WordPress</w:t>
      </w:r>
      <w:proofErr w:type="spellEnd"/>
      <w:r>
        <w:t xml:space="preserve">. Se lo usa para crear el grupo “Bibliotecario” que tiene los permisos para importar y exportar los datos bibliográficos a través del escritorio de administración de </w:t>
      </w:r>
      <w:proofErr w:type="spellStart"/>
      <w:r>
        <w:t>WordPress</w:t>
      </w:r>
      <w:proofErr w:type="spellEnd"/>
      <w:r>
        <w:t>.</w:t>
      </w:r>
    </w:p>
    <w:p w:rsidR="008C21D8" w:rsidRDefault="008C21D8" w:rsidP="008C21D8">
      <w:pPr>
        <w:pStyle w:val="Prrafodelista"/>
        <w:ind w:left="720"/>
        <w:rPr>
          <w:rFonts w:eastAsiaTheme="minorHAnsi" w:cstheme="minorBidi"/>
          <w:szCs w:val="22"/>
        </w:rPr>
      </w:pPr>
    </w:p>
    <w:p w:rsidR="00006AB9" w:rsidRPr="00006AB9" w:rsidRDefault="008C21D8" w:rsidP="00AE68E5">
      <w:pPr>
        <w:pStyle w:val="Prrafodelista"/>
        <w:numPr>
          <w:ilvl w:val="0"/>
          <w:numId w:val="9"/>
        </w:numPr>
        <w:rPr>
          <w:rStyle w:val="Referenciasutil"/>
          <w:b/>
          <w:lang w:val="en-GB" w:eastAsia="en-US"/>
        </w:rPr>
      </w:pPr>
      <w:proofErr w:type="spellStart"/>
      <w:r w:rsidRPr="008C21D8">
        <w:rPr>
          <w:rStyle w:val="Referenciasutil"/>
          <w:bCs/>
          <w:lang w:val="en-GB" w:eastAsia="en-US"/>
        </w:rPr>
        <w:t>MaxButtons</w:t>
      </w:r>
      <w:proofErr w:type="spellEnd"/>
      <w:r>
        <w:rPr>
          <w:rStyle w:val="Referenciasutil"/>
          <w:bCs/>
          <w:lang w:val="en-GB" w:eastAsia="en-US"/>
        </w:rPr>
        <w:t xml:space="preserve"> (</w:t>
      </w:r>
      <w:hyperlink r:id="rId206" w:history="1">
        <w:r w:rsidRPr="008C21D8">
          <w:rPr>
            <w:rStyle w:val="Hipervnculo"/>
            <w:bCs/>
            <w:lang w:val="en-GB" w:eastAsia="en-US"/>
          </w:rPr>
          <w:t>https:/wordpress.org/plugins/</w:t>
        </w:r>
        <w:proofErr w:type="spellStart"/>
        <w:r w:rsidRPr="008C21D8">
          <w:rPr>
            <w:rStyle w:val="Hipervnculo"/>
            <w:bCs/>
            <w:lang w:val="en-GB" w:eastAsia="en-US"/>
          </w:rPr>
          <w:t>maxbuttons</w:t>
        </w:r>
        <w:proofErr w:type="spellEnd"/>
        <w:r w:rsidRPr="008C21D8">
          <w:rPr>
            <w:rStyle w:val="Hipervnculo"/>
            <w:bCs/>
            <w:lang w:val="en-GB" w:eastAsia="en-US"/>
          </w:rPr>
          <w:t>/</w:t>
        </w:r>
      </w:hyperlink>
      <w:r>
        <w:rPr>
          <w:rStyle w:val="Referenciasutil"/>
          <w:bCs/>
          <w:lang w:val="en-GB" w:eastAsia="en-US"/>
        </w:rPr>
        <w:t>)</w:t>
      </w:r>
    </w:p>
    <w:p w:rsidR="007A6EF3" w:rsidRDefault="008C21D8" w:rsidP="00006AB9">
      <w:pPr>
        <w:pStyle w:val="Prrafodelista"/>
        <w:ind w:left="720"/>
        <w:rPr>
          <w:lang w:eastAsia="ja-JP"/>
        </w:rPr>
      </w:pPr>
      <w:r w:rsidRPr="00006AB9">
        <w:rPr>
          <w:rFonts w:eastAsiaTheme="minorHAnsi" w:cstheme="minorBidi"/>
          <w:szCs w:val="22"/>
          <w:lang w:eastAsia="ja-JP"/>
        </w:rPr>
        <w:t xml:space="preserve">Añade la funcionalidad de </w:t>
      </w:r>
      <w:r w:rsidR="00622183" w:rsidRPr="00006AB9">
        <w:rPr>
          <w:rFonts w:eastAsiaTheme="minorHAnsi" w:cstheme="minorBidi"/>
          <w:szCs w:val="22"/>
          <w:lang w:eastAsia="ja-JP"/>
        </w:rPr>
        <w:t xml:space="preserve">crear botones más bonitos. Se lo usa para definir la apariencia de los botones </w:t>
      </w:r>
      <w:r w:rsidR="00006AB9">
        <w:rPr>
          <w:rFonts w:eastAsiaTheme="minorHAnsi" w:cstheme="minorBidi"/>
          <w:szCs w:val="22"/>
          <w:lang w:eastAsia="ja-JP"/>
        </w:rPr>
        <w:t>incorporados en las h</w:t>
      </w:r>
      <w:r w:rsidR="00622183" w:rsidRPr="00006AB9">
        <w:rPr>
          <w:rFonts w:eastAsiaTheme="minorHAnsi" w:cstheme="minorBidi"/>
          <w:szCs w:val="22"/>
          <w:lang w:eastAsia="ja-JP"/>
        </w:rPr>
        <w:t>erramientas para gestio</w:t>
      </w:r>
      <w:r w:rsidR="00006AB9">
        <w:rPr>
          <w:rFonts w:eastAsiaTheme="minorHAnsi" w:cstheme="minorBidi"/>
          <w:szCs w:val="22"/>
          <w:lang w:eastAsia="ja-JP"/>
        </w:rPr>
        <w:t>nar los datos de la Biblioteca F</w:t>
      </w:r>
      <w:r w:rsidR="00622183" w:rsidRPr="00006AB9">
        <w:rPr>
          <w:rFonts w:eastAsiaTheme="minorHAnsi" w:cstheme="minorBidi"/>
          <w:szCs w:val="22"/>
          <w:lang w:eastAsia="ja-JP"/>
        </w:rPr>
        <w:t>ísica</w:t>
      </w:r>
      <w:r w:rsidR="00006AB9">
        <w:rPr>
          <w:rFonts w:eastAsiaTheme="minorHAnsi" w:cstheme="minorBidi"/>
          <w:szCs w:val="22"/>
          <w:lang w:eastAsia="ja-JP"/>
        </w:rPr>
        <w:t xml:space="preserve"> y</w:t>
      </w:r>
      <w:r w:rsidR="00622183" w:rsidRPr="00006AB9">
        <w:rPr>
          <w:rFonts w:eastAsiaTheme="minorHAnsi" w:cstheme="minorBidi"/>
          <w:szCs w:val="22"/>
          <w:lang w:eastAsia="ja-JP"/>
        </w:rPr>
        <w:t xml:space="preserve"> </w:t>
      </w:r>
      <w:r w:rsidR="00006AB9">
        <w:rPr>
          <w:rFonts w:eastAsiaTheme="minorHAnsi" w:cstheme="minorBidi"/>
          <w:szCs w:val="22"/>
          <w:lang w:eastAsia="ja-JP"/>
        </w:rPr>
        <w:t xml:space="preserve">Biblioteca Virtual que son accesibles vía el </w:t>
      </w:r>
      <w:r w:rsidR="00622183">
        <w:rPr>
          <w:lang w:eastAsia="ja-JP"/>
        </w:rPr>
        <w:t>escritorio de administración</w:t>
      </w:r>
      <w:r w:rsidR="00006AB9">
        <w:rPr>
          <w:lang w:eastAsia="ja-JP"/>
        </w:rPr>
        <w:t xml:space="preserve"> de </w:t>
      </w:r>
      <w:proofErr w:type="spellStart"/>
      <w:r w:rsidR="00006AB9">
        <w:rPr>
          <w:lang w:eastAsia="ja-JP"/>
        </w:rPr>
        <w:t>WordP</w:t>
      </w:r>
      <w:r w:rsidR="00622183">
        <w:rPr>
          <w:lang w:eastAsia="ja-JP"/>
        </w:rPr>
        <w:t>ress</w:t>
      </w:r>
      <w:proofErr w:type="spellEnd"/>
      <w:r w:rsidR="00622183">
        <w:rPr>
          <w:lang w:eastAsia="ja-JP"/>
        </w:rPr>
        <w:t>.</w:t>
      </w:r>
    </w:p>
    <w:p w:rsidR="00006AB9" w:rsidRDefault="00006AB9" w:rsidP="00006AB9">
      <w:pPr>
        <w:pStyle w:val="Prrafodelista"/>
        <w:ind w:left="720"/>
        <w:rPr>
          <w:lang w:eastAsia="ja-JP"/>
        </w:rPr>
      </w:pPr>
    </w:p>
    <w:p w:rsidR="00EE5F35" w:rsidRPr="00EE5F35" w:rsidRDefault="00006AB9" w:rsidP="00AE68E5">
      <w:pPr>
        <w:pStyle w:val="Prrafodelista"/>
        <w:numPr>
          <w:ilvl w:val="0"/>
          <w:numId w:val="9"/>
        </w:numPr>
        <w:rPr>
          <w:rStyle w:val="Hipervnculo"/>
          <w:bCs/>
          <w:smallCaps/>
          <w:lang w:val="en-GB"/>
        </w:rPr>
      </w:pPr>
      <w:r w:rsidRPr="00006AB9">
        <w:rPr>
          <w:rStyle w:val="Referenciasutil"/>
          <w:lang w:val="en-GB" w:eastAsia="en-US"/>
        </w:rPr>
        <w:t>Slim Jetpack</w:t>
      </w:r>
      <w:r w:rsidR="00EE5F35">
        <w:rPr>
          <w:rStyle w:val="Referenciasutil"/>
          <w:lang w:val="en-GB" w:eastAsia="en-US"/>
        </w:rPr>
        <w:t xml:space="preserve"> (</w:t>
      </w:r>
      <w:hyperlink r:id="rId207" w:history="1">
        <w:r w:rsidR="00EE5F35" w:rsidRPr="00EE5F35">
          <w:rPr>
            <w:rStyle w:val="Hipervnculo"/>
            <w:lang w:val="en-GB" w:eastAsia="en-US"/>
          </w:rPr>
          <w:t>https:/wordpress.org/plugins/</w:t>
        </w:r>
        <w:proofErr w:type="spellStart"/>
        <w:r w:rsidR="00EE5F35" w:rsidRPr="00EE5F35">
          <w:rPr>
            <w:rStyle w:val="Hipervnculo"/>
            <w:lang w:val="en-GB" w:eastAsia="en-US"/>
          </w:rPr>
          <w:t>slimjetpack</w:t>
        </w:r>
        <w:proofErr w:type="spellEnd"/>
        <w:r w:rsidR="00EE5F35" w:rsidRPr="00EE5F35">
          <w:rPr>
            <w:rStyle w:val="Hipervnculo"/>
            <w:lang w:val="en-GB" w:eastAsia="en-US"/>
          </w:rPr>
          <w:t>/</w:t>
        </w:r>
      </w:hyperlink>
      <w:r w:rsidR="00EE5F35">
        <w:rPr>
          <w:rStyle w:val="Referenciasutil"/>
          <w:lang w:val="en-GB" w:eastAsia="en-US"/>
        </w:rPr>
        <w:t>)</w:t>
      </w:r>
    </w:p>
    <w:p w:rsidR="00EE5F35" w:rsidRPr="00EE5F35" w:rsidRDefault="00EE5F35" w:rsidP="00EE5F35">
      <w:pPr>
        <w:pStyle w:val="Prrafodelista"/>
        <w:tabs>
          <w:tab w:val="left" w:pos="1843"/>
        </w:tabs>
        <w:ind w:left="720"/>
        <w:rPr>
          <w:rStyle w:val="Referenciasutil"/>
          <w:smallCaps w:val="0"/>
          <w:color w:val="auto"/>
          <w:lang w:eastAsia="ja-JP"/>
        </w:rPr>
      </w:pPr>
      <w:r>
        <w:rPr>
          <w:lang w:eastAsia="ja-JP"/>
        </w:rPr>
        <w:t xml:space="preserve">Añade diferentes funcionalidades </w:t>
      </w:r>
      <w:r w:rsidRPr="00F74E35">
        <w:rPr>
          <w:lang w:eastAsia="ja-JP"/>
        </w:rPr>
        <w:t>para</w:t>
      </w:r>
      <w:r>
        <w:rPr>
          <w:lang w:eastAsia="ja-JP"/>
        </w:rPr>
        <w:t xml:space="preserve"> aumentar las funcionalidades de un sitio web</w:t>
      </w:r>
      <w:r w:rsidRPr="00F74E35">
        <w:rPr>
          <w:lang w:eastAsia="ja-JP"/>
        </w:rPr>
        <w:t>.</w:t>
      </w:r>
      <w:r>
        <w:rPr>
          <w:lang w:eastAsia="ja-JP"/>
        </w:rPr>
        <w:t xml:space="preserve"> Se usa “CSS Personalizado” que </w:t>
      </w:r>
      <w:r>
        <w:t xml:space="preserve">personalice la apariencia de un sitio usando CSS sin modificar el tema. El editor CSS está accesible vía </w:t>
      </w:r>
      <w:r w:rsidRPr="00EE5F35">
        <w:rPr>
          <w:rFonts w:ascii="Courier New" w:hAnsi="Courier New" w:cs="Courier New"/>
          <w:sz w:val="18"/>
          <w:szCs w:val="18"/>
        </w:rPr>
        <w:t>Apariencia</w:t>
      </w:r>
      <w:r>
        <w:t>-&gt;</w:t>
      </w:r>
      <w:r w:rsidRPr="00EE5F35">
        <w:rPr>
          <w:rFonts w:ascii="Courier New" w:hAnsi="Courier New" w:cs="Courier New"/>
          <w:sz w:val="18"/>
          <w:szCs w:val="18"/>
        </w:rPr>
        <w:t>Editar CSS</w:t>
      </w:r>
      <w:r>
        <w:t xml:space="preserve"> en el escritorio de administración.</w:t>
      </w:r>
    </w:p>
    <w:p w:rsidR="00E50EDA" w:rsidRPr="00EE5F35" w:rsidRDefault="00E50EDA" w:rsidP="00E50EDA">
      <w:pPr>
        <w:pStyle w:val="Prrafodelista"/>
        <w:ind w:left="720"/>
        <w:rPr>
          <w:rStyle w:val="Referenciasutil"/>
          <w:lang w:eastAsia="en-US"/>
        </w:rPr>
      </w:pPr>
    </w:p>
    <w:p w:rsidR="00006AB9" w:rsidRPr="00006AB9" w:rsidRDefault="00006AB9" w:rsidP="00AE68E5">
      <w:pPr>
        <w:pStyle w:val="Prrafodelista"/>
        <w:numPr>
          <w:ilvl w:val="0"/>
          <w:numId w:val="9"/>
        </w:numPr>
        <w:rPr>
          <w:rStyle w:val="Referenciasutil"/>
          <w:bCs/>
          <w:lang w:val="en-GB" w:eastAsia="en-US"/>
        </w:rPr>
      </w:pPr>
      <w:r w:rsidRPr="00006AB9">
        <w:rPr>
          <w:rStyle w:val="Referenciasutil"/>
          <w:lang w:val="en-GB" w:eastAsia="en-US"/>
        </w:rPr>
        <w:t>WP Last Login</w:t>
      </w:r>
      <w:r w:rsidR="00491A40">
        <w:rPr>
          <w:rStyle w:val="Referenciasutil"/>
          <w:lang w:val="en-GB" w:eastAsia="en-US"/>
        </w:rPr>
        <w:t xml:space="preserve"> (</w:t>
      </w:r>
      <w:hyperlink r:id="rId208" w:history="1">
        <w:r w:rsidR="00491A40">
          <w:rPr>
            <w:rStyle w:val="Hipervnculo"/>
            <w:lang w:val="en-GB" w:eastAsia="en-US"/>
          </w:rPr>
          <w:t>https:/wordpress.org/plugins/</w:t>
        </w:r>
        <w:proofErr w:type="spellStart"/>
        <w:r w:rsidR="00491A40">
          <w:rPr>
            <w:rStyle w:val="Hipervnculo"/>
            <w:lang w:val="en-GB" w:eastAsia="en-US"/>
          </w:rPr>
          <w:t>wp</w:t>
        </w:r>
        <w:proofErr w:type="spellEnd"/>
        <w:r w:rsidR="00491A40">
          <w:rPr>
            <w:rStyle w:val="Hipervnculo"/>
            <w:lang w:val="en-GB" w:eastAsia="en-US"/>
          </w:rPr>
          <w:t>-last-login/</w:t>
        </w:r>
      </w:hyperlink>
      <w:r w:rsidR="00491A40" w:rsidRPr="00491A40">
        <w:rPr>
          <w:rStyle w:val="Referenciasutil"/>
          <w:lang w:val="en-GB"/>
        </w:rPr>
        <w:t>)</w:t>
      </w:r>
    </w:p>
    <w:p w:rsidR="007A6EF3" w:rsidRPr="00622183" w:rsidRDefault="0086549D" w:rsidP="00491A40">
      <w:pPr>
        <w:ind w:left="720"/>
        <w:rPr>
          <w:lang w:eastAsia="ja-JP"/>
        </w:rPr>
      </w:pPr>
      <w:r>
        <w:rPr>
          <w:lang w:eastAsia="ja-JP"/>
        </w:rPr>
        <w:t xml:space="preserve">Este </w:t>
      </w:r>
      <w:proofErr w:type="spellStart"/>
      <w:r>
        <w:rPr>
          <w:lang w:eastAsia="ja-JP"/>
        </w:rPr>
        <w:t>plugin</w:t>
      </w:r>
      <w:proofErr w:type="spellEnd"/>
      <w:r>
        <w:rPr>
          <w:lang w:eastAsia="ja-JP"/>
        </w:rPr>
        <w:t xml:space="preserve"> </w:t>
      </w:r>
      <w:r>
        <w:t>muestra la fecha de la última entrada en listas de usuarios.</w:t>
      </w:r>
    </w:p>
    <w:p w:rsidR="00E52EAC" w:rsidRPr="002E47C5" w:rsidRDefault="00E52EAC" w:rsidP="00E52EAC">
      <w:pPr>
        <w:pStyle w:val="Ttulo21"/>
      </w:pPr>
      <w:bookmarkStart w:id="140" w:name="_Ref454443964"/>
      <w:bookmarkStart w:id="141" w:name="_Toc454461302"/>
      <w:proofErr w:type="spellStart"/>
      <w:r>
        <w:t>PHPExcel</w:t>
      </w:r>
      <w:bookmarkEnd w:id="140"/>
      <w:bookmarkEnd w:id="141"/>
      <w:proofErr w:type="spellEnd"/>
      <w:r w:rsidRPr="002E47C5">
        <w:t xml:space="preserve"> </w:t>
      </w:r>
    </w:p>
    <w:p w:rsidR="00604014" w:rsidRPr="00BF6C7F" w:rsidRDefault="00604014" w:rsidP="00604014">
      <w:pPr>
        <w:rPr>
          <w:bCs/>
          <w:color w:val="5A5A5A" w:themeColor="text1" w:themeTint="A5"/>
        </w:rPr>
      </w:pPr>
      <w:proofErr w:type="spellStart"/>
      <w:r>
        <w:rPr>
          <w:lang w:eastAsia="ja-JP"/>
        </w:rPr>
        <w:t>PHPExcel</w:t>
      </w:r>
      <w:proofErr w:type="spellEnd"/>
      <w:r>
        <w:rPr>
          <w:lang w:eastAsia="ja-JP"/>
        </w:rPr>
        <w:t xml:space="preserve"> </w:t>
      </w:r>
      <w:r>
        <w:rPr>
          <w:rStyle w:val="tgc"/>
        </w:rPr>
        <w:t>es una librería creada en PHP que nos permitirá exportar y leer diferentes formatos de Excel, como .</w:t>
      </w:r>
      <w:proofErr w:type="spellStart"/>
      <w:r>
        <w:rPr>
          <w:rStyle w:val="tgc"/>
        </w:rPr>
        <w:t>xls</w:t>
      </w:r>
      <w:proofErr w:type="spellEnd"/>
      <w:r>
        <w:rPr>
          <w:rStyle w:val="tgc"/>
        </w:rPr>
        <w:t>, .</w:t>
      </w:r>
      <w:proofErr w:type="spellStart"/>
      <w:r>
        <w:rPr>
          <w:rStyle w:val="tgc"/>
        </w:rPr>
        <w:t>xlsx</w:t>
      </w:r>
      <w:proofErr w:type="spellEnd"/>
      <w:r>
        <w:rPr>
          <w:rStyle w:val="tgc"/>
        </w:rPr>
        <w:t>, CSV, PDF, HTML, entre otros. Las herramientas para exportar e importar</w:t>
      </w:r>
      <w:r w:rsidR="00707185">
        <w:rPr>
          <w:rStyle w:val="tgc"/>
        </w:rPr>
        <w:t xml:space="preserve"> datos </w:t>
      </w:r>
      <w:r>
        <w:rPr>
          <w:rStyle w:val="tgc"/>
        </w:rPr>
        <w:t xml:space="preserve">bibliográficos </w:t>
      </w:r>
      <w:r w:rsidR="00D24EFC">
        <w:rPr>
          <w:rStyle w:val="tgc"/>
        </w:rPr>
        <w:t xml:space="preserve">de la Biblioteca Virtual como la Biblioteca Física </w:t>
      </w:r>
      <w:r w:rsidR="00BF6C7F">
        <w:rPr>
          <w:rStyle w:val="tgc"/>
        </w:rPr>
        <w:t xml:space="preserve">a la Biblioteca Digital a través del </w:t>
      </w:r>
      <w:proofErr w:type="spellStart"/>
      <w:r w:rsidR="00BF6C7F">
        <w:rPr>
          <w:rStyle w:val="tgc"/>
        </w:rPr>
        <w:t>plugin</w:t>
      </w:r>
      <w:proofErr w:type="spellEnd"/>
      <w:r w:rsidR="00BF6C7F">
        <w:rPr>
          <w:rStyle w:val="tgc"/>
        </w:rPr>
        <w:t xml:space="preserve"> </w:t>
      </w:r>
      <w:r w:rsidR="00BF6C7F" w:rsidRPr="00BF6C7F">
        <w:rPr>
          <w:rStyle w:val="Referenciasutil"/>
        </w:rPr>
        <w:t xml:space="preserve">CINER Library WP </w:t>
      </w:r>
      <w:proofErr w:type="spellStart"/>
      <w:r w:rsidR="00BF6C7F" w:rsidRPr="00BF6C7F">
        <w:rPr>
          <w:rStyle w:val="Referenciasutil"/>
        </w:rPr>
        <w:t>Plugin</w:t>
      </w:r>
      <w:proofErr w:type="spellEnd"/>
      <w:r w:rsidR="00BF6C7F">
        <w:rPr>
          <w:rStyle w:val="Referenciasutil"/>
          <w:bCs/>
          <w:smallCaps w:val="0"/>
        </w:rPr>
        <w:t xml:space="preserve"> </w:t>
      </w:r>
      <w:r w:rsidR="00D24EFC">
        <w:rPr>
          <w:rStyle w:val="tgc"/>
        </w:rPr>
        <w:t xml:space="preserve">dependen de </w:t>
      </w:r>
      <w:r w:rsidR="00BF6C7F">
        <w:rPr>
          <w:rStyle w:val="tgc"/>
        </w:rPr>
        <w:t>esta librería.</w:t>
      </w:r>
    </w:p>
    <w:p w:rsidR="0007749B" w:rsidRDefault="00BF6C7F" w:rsidP="00604014">
      <w:pPr>
        <w:rPr>
          <w:lang w:eastAsia="ja-JP"/>
        </w:rPr>
      </w:pPr>
      <w:r>
        <w:rPr>
          <w:lang w:eastAsia="ja-JP"/>
        </w:rPr>
        <w:t>La librería</w:t>
      </w:r>
      <w:r w:rsidR="00707185">
        <w:rPr>
          <w:lang w:eastAsia="ja-JP"/>
        </w:rPr>
        <w:t xml:space="preserve"> se puede conseguir bajo </w:t>
      </w:r>
      <w:hyperlink r:id="rId209" w:history="1">
        <w:r w:rsidR="00707185" w:rsidRPr="00773F94">
          <w:rPr>
            <w:rStyle w:val="Hipervnculo"/>
            <w:lang w:eastAsia="ja-JP"/>
          </w:rPr>
          <w:t>https://github.com/PHPOffice/PHPExcel</w:t>
        </w:r>
      </w:hyperlink>
      <w:r w:rsidR="00892A16">
        <w:rPr>
          <w:lang w:eastAsia="ja-JP"/>
        </w:rPr>
        <w:t xml:space="preserve">. </w:t>
      </w:r>
      <w:r w:rsidR="00673845">
        <w:rPr>
          <w:lang w:eastAsia="ja-JP"/>
        </w:rPr>
        <w:t xml:space="preserve">Es importante usar solo </w:t>
      </w:r>
      <w:r w:rsidR="00892A16">
        <w:rPr>
          <w:lang w:eastAsia="ja-JP"/>
        </w:rPr>
        <w:t xml:space="preserve">una versión de la rama 1.8.x. </w:t>
      </w:r>
      <w:r w:rsidR="00F24974">
        <w:rPr>
          <w:lang w:eastAsia="ja-JP"/>
        </w:rPr>
        <w:t>L</w:t>
      </w:r>
      <w:r w:rsidR="00D00DE0">
        <w:rPr>
          <w:lang w:eastAsia="ja-JP"/>
        </w:rPr>
        <w:t xml:space="preserve">a rama 1.9.x no es un </w:t>
      </w:r>
      <w:r w:rsidR="00D00DE0" w:rsidRPr="00D00DE0">
        <w:rPr>
          <w:lang w:eastAsia="ja-JP"/>
        </w:rPr>
        <w:t>sucesor directo de la versión 1.8.x y así incompatible</w:t>
      </w:r>
      <w:r w:rsidR="00D00DE0">
        <w:rPr>
          <w:lang w:eastAsia="ja-JP"/>
        </w:rPr>
        <w:t xml:space="preserve">. </w:t>
      </w:r>
    </w:p>
    <w:p w:rsidR="0007749B" w:rsidRDefault="00892A16" w:rsidP="00604014">
      <w:pPr>
        <w:rPr>
          <w:lang w:eastAsia="ja-JP"/>
        </w:rPr>
      </w:pPr>
      <w:r>
        <w:rPr>
          <w:lang w:eastAsia="ja-JP"/>
        </w:rPr>
        <w:t xml:space="preserve">Para instalar </w:t>
      </w:r>
      <w:proofErr w:type="spellStart"/>
      <w:r>
        <w:rPr>
          <w:lang w:eastAsia="ja-JP"/>
        </w:rPr>
        <w:t>PHPExcel</w:t>
      </w:r>
      <w:proofErr w:type="spellEnd"/>
      <w:r>
        <w:rPr>
          <w:lang w:eastAsia="ja-JP"/>
        </w:rPr>
        <w:t xml:space="preserve"> </w:t>
      </w:r>
      <w:r w:rsidR="0007749B">
        <w:rPr>
          <w:lang w:eastAsia="ja-JP"/>
        </w:rPr>
        <w:t xml:space="preserve">en un entorno local </w:t>
      </w:r>
      <w:r>
        <w:rPr>
          <w:lang w:eastAsia="ja-JP"/>
        </w:rPr>
        <w:t>se necesita añadir</w:t>
      </w:r>
      <w:r w:rsidR="00673845">
        <w:rPr>
          <w:lang w:eastAsia="ja-JP"/>
        </w:rPr>
        <w:t xml:space="preserve"> el directorio raíz </w:t>
      </w:r>
      <w:r w:rsidR="00D00DE0">
        <w:rPr>
          <w:lang w:eastAsia="ja-JP"/>
        </w:rPr>
        <w:t xml:space="preserve">de </w:t>
      </w:r>
      <w:proofErr w:type="spellStart"/>
      <w:r w:rsidR="00D00DE0">
        <w:rPr>
          <w:lang w:eastAsia="ja-JP"/>
        </w:rPr>
        <w:t>PHPExcel</w:t>
      </w:r>
      <w:proofErr w:type="spellEnd"/>
      <w:r w:rsidR="00D00DE0">
        <w:rPr>
          <w:lang w:eastAsia="ja-JP"/>
        </w:rPr>
        <w:t xml:space="preserve"> con todos los archivos y subcarpetas </w:t>
      </w:r>
      <w:r w:rsidR="006A3E8E">
        <w:rPr>
          <w:lang w:eastAsia="ja-JP"/>
        </w:rPr>
        <w:t>al directorio raíz</w:t>
      </w:r>
      <w:r w:rsidR="0007749B">
        <w:rPr>
          <w:lang w:eastAsia="ja-JP"/>
        </w:rPr>
        <w:t xml:space="preserve"> </w:t>
      </w:r>
      <w:r w:rsidR="006A3E8E">
        <w:rPr>
          <w:lang w:eastAsia="ja-JP"/>
        </w:rPr>
        <w:t>de</w:t>
      </w:r>
      <w:r w:rsidR="0007749B">
        <w:rPr>
          <w:lang w:eastAsia="ja-JP"/>
        </w:rPr>
        <w:t xml:space="preserve"> su servidor web local. </w:t>
      </w:r>
      <w:r w:rsidR="006A3E8E">
        <w:rPr>
          <w:lang w:eastAsia="ja-JP"/>
        </w:rPr>
        <w:t xml:space="preserve">Ejemplo: si usa el web servidor WAMP y lo instaló bajo la ruta </w:t>
      </w:r>
      <w:r w:rsidR="006A3E8E">
        <w:rPr>
          <w:rFonts w:ascii="Courier New" w:hAnsi="Courier New" w:cs="Courier New"/>
          <w:sz w:val="18"/>
          <w:szCs w:val="18"/>
          <w:lang w:eastAsia="ja-JP"/>
        </w:rPr>
        <w:t>c</w:t>
      </w:r>
      <w:proofErr w:type="gramStart"/>
      <w:r w:rsidR="006A3E8E" w:rsidRPr="006A3E8E">
        <w:rPr>
          <w:rFonts w:ascii="Courier New" w:hAnsi="Courier New" w:cs="Courier New"/>
          <w:sz w:val="18"/>
          <w:szCs w:val="18"/>
          <w:lang w:eastAsia="ja-JP"/>
        </w:rPr>
        <w:t>:\</w:t>
      </w:r>
      <w:proofErr w:type="gramEnd"/>
      <w:r w:rsidR="006A3E8E" w:rsidRPr="006A3E8E">
        <w:rPr>
          <w:rFonts w:ascii="Courier New" w:hAnsi="Courier New" w:cs="Courier New"/>
          <w:sz w:val="18"/>
          <w:szCs w:val="18"/>
          <w:lang w:eastAsia="ja-JP"/>
        </w:rPr>
        <w:t>wamp</w:t>
      </w:r>
      <w:r w:rsidR="006A3E8E" w:rsidRPr="006A3E8E">
        <w:rPr>
          <w:lang w:eastAsia="ja-JP"/>
        </w:rPr>
        <w:t>, el directorio raíz de su servidor web local es</w:t>
      </w:r>
      <w:r w:rsidR="006A3E8E">
        <w:rPr>
          <w:rFonts w:ascii="Courier New" w:hAnsi="Courier New" w:cs="Courier New"/>
          <w:sz w:val="18"/>
          <w:szCs w:val="18"/>
          <w:lang w:eastAsia="ja-JP"/>
        </w:rPr>
        <w:t xml:space="preserve"> c:\wamp\www</w:t>
      </w:r>
      <w:r w:rsidR="006A3E8E" w:rsidRPr="006A3E8E">
        <w:rPr>
          <w:lang w:eastAsia="ja-JP"/>
        </w:rPr>
        <w:t>.</w:t>
      </w:r>
    </w:p>
    <w:p w:rsidR="00707185" w:rsidRDefault="0007749B" w:rsidP="00604014">
      <w:pPr>
        <w:rPr>
          <w:sz w:val="24"/>
          <w:lang w:eastAsia="ja-JP"/>
        </w:rPr>
      </w:pPr>
      <w:r>
        <w:rPr>
          <w:lang w:eastAsia="ja-JP"/>
        </w:rPr>
        <w:t xml:space="preserve">Después </w:t>
      </w:r>
      <w:r w:rsidR="006A3E8E">
        <w:rPr>
          <w:lang w:eastAsia="ja-JP"/>
        </w:rPr>
        <w:t>hay</w:t>
      </w:r>
      <w:r>
        <w:rPr>
          <w:lang w:eastAsia="ja-JP"/>
        </w:rPr>
        <w:t xml:space="preserve"> que </w:t>
      </w:r>
      <w:r w:rsidR="00673845" w:rsidRPr="00D00DE0">
        <w:rPr>
          <w:lang w:eastAsia="ja-JP"/>
        </w:rPr>
        <w:t>reiniciar el servidor web</w:t>
      </w:r>
      <w:r w:rsidR="006A3E8E">
        <w:rPr>
          <w:lang w:eastAsia="ja-JP"/>
        </w:rPr>
        <w:t xml:space="preserve"> para que los cambios </w:t>
      </w:r>
      <w:proofErr w:type="gramStart"/>
      <w:r w:rsidR="006A3E8E">
        <w:rPr>
          <w:lang w:eastAsia="ja-JP"/>
        </w:rPr>
        <w:t>efectúan</w:t>
      </w:r>
      <w:proofErr w:type="gramEnd"/>
      <w:r w:rsidR="00673845" w:rsidRPr="00D00DE0">
        <w:rPr>
          <w:lang w:eastAsia="ja-JP"/>
        </w:rPr>
        <w:t>.</w:t>
      </w:r>
      <w:r w:rsidR="006A3E8E">
        <w:rPr>
          <w:lang w:eastAsia="ja-JP"/>
        </w:rPr>
        <w:t xml:space="preserve"> </w:t>
      </w:r>
      <w:r w:rsidR="00D00DE0">
        <w:rPr>
          <w:sz w:val="24"/>
          <w:lang w:eastAsia="ja-JP"/>
        </w:rPr>
        <w:t xml:space="preserve"> </w:t>
      </w:r>
    </w:p>
    <w:p w:rsidR="00D00DE0" w:rsidRDefault="0007749B" w:rsidP="00604014">
      <w:pPr>
        <w:rPr>
          <w:sz w:val="24"/>
          <w:lang w:eastAsia="ja-JP"/>
        </w:rPr>
      </w:pPr>
      <w:r>
        <w:rPr>
          <w:sz w:val="24"/>
          <w:lang w:eastAsia="ja-JP"/>
        </w:rPr>
        <w:t xml:space="preserve">Para </w:t>
      </w:r>
      <w:r w:rsidR="006A3E8E">
        <w:rPr>
          <w:sz w:val="24"/>
          <w:lang w:eastAsia="ja-JP"/>
        </w:rPr>
        <w:t>tener acceso a</w:t>
      </w:r>
      <w:r w:rsidR="00F24974">
        <w:rPr>
          <w:sz w:val="24"/>
          <w:lang w:eastAsia="ja-JP"/>
        </w:rPr>
        <w:t xml:space="preserve"> la librería</w:t>
      </w:r>
      <w:r>
        <w:rPr>
          <w:sz w:val="24"/>
          <w:lang w:eastAsia="ja-JP"/>
        </w:rPr>
        <w:t xml:space="preserve"> </w:t>
      </w:r>
      <w:proofErr w:type="spellStart"/>
      <w:r>
        <w:rPr>
          <w:sz w:val="24"/>
          <w:lang w:eastAsia="ja-JP"/>
        </w:rPr>
        <w:t>PHPExcel</w:t>
      </w:r>
      <w:proofErr w:type="spellEnd"/>
      <w:r>
        <w:rPr>
          <w:sz w:val="24"/>
          <w:lang w:eastAsia="ja-JP"/>
        </w:rPr>
        <w:t xml:space="preserve"> en un servidor en línea hay que contactar el proveedor de hosting</w:t>
      </w:r>
      <w:r w:rsidR="00F24974">
        <w:rPr>
          <w:sz w:val="24"/>
          <w:lang w:eastAsia="ja-JP"/>
        </w:rPr>
        <w:t xml:space="preserve"> para que la instale</w:t>
      </w:r>
      <w:r>
        <w:rPr>
          <w:sz w:val="24"/>
          <w:lang w:eastAsia="ja-JP"/>
        </w:rPr>
        <w:t>.</w:t>
      </w:r>
    </w:p>
    <w:p w:rsidR="005E0FBE" w:rsidRDefault="00D00DE0" w:rsidP="005E0FBE">
      <w:r w:rsidRPr="00D00DE0">
        <w:rPr>
          <w:b/>
          <w:lang w:eastAsia="ja-JP"/>
        </w:rPr>
        <w:t xml:space="preserve">Aviso: </w:t>
      </w:r>
      <w:r w:rsidR="006A3E8E" w:rsidRPr="006A3E8E">
        <w:rPr>
          <w:sz w:val="24"/>
          <w:lang w:eastAsia="ja-JP"/>
        </w:rPr>
        <w:t>En fecha de escribir este manual</w:t>
      </w:r>
      <w:r w:rsidR="006A3E8E">
        <w:rPr>
          <w:sz w:val="24"/>
          <w:lang w:eastAsia="ja-JP"/>
        </w:rPr>
        <w:t xml:space="preserve"> el proveedor de hosting actual ITLATINA aseguró que la librería est</w:t>
      </w:r>
      <w:r w:rsidR="002352ED">
        <w:rPr>
          <w:sz w:val="24"/>
          <w:lang w:eastAsia="ja-JP"/>
        </w:rPr>
        <w:t>aría</w:t>
      </w:r>
      <w:r w:rsidR="006A3E8E">
        <w:rPr>
          <w:sz w:val="24"/>
          <w:lang w:eastAsia="ja-JP"/>
        </w:rPr>
        <w:t xml:space="preserve"> disponible bajo la ruta </w:t>
      </w:r>
      <w:r w:rsidR="005E0FBE" w:rsidRPr="005E0FBE">
        <w:rPr>
          <w:rFonts w:ascii="Courier New" w:hAnsi="Courier New" w:cs="Courier New"/>
          <w:sz w:val="18"/>
          <w:szCs w:val="18"/>
        </w:rPr>
        <w:t>/</w:t>
      </w:r>
      <w:proofErr w:type="spellStart"/>
      <w:r w:rsidR="005E0FBE" w:rsidRPr="005E0FBE">
        <w:rPr>
          <w:rFonts w:ascii="Courier New" w:hAnsi="Courier New" w:cs="Courier New"/>
          <w:sz w:val="18"/>
          <w:szCs w:val="18"/>
        </w:rPr>
        <w:t>var</w:t>
      </w:r>
      <w:proofErr w:type="spellEnd"/>
      <w:r w:rsidR="005E0FBE" w:rsidRPr="005E0FBE">
        <w:rPr>
          <w:rFonts w:ascii="Courier New" w:hAnsi="Courier New" w:cs="Courier New"/>
          <w:sz w:val="18"/>
          <w:szCs w:val="18"/>
        </w:rPr>
        <w:t>/</w:t>
      </w:r>
      <w:proofErr w:type="spellStart"/>
      <w:r w:rsidR="005E0FBE" w:rsidRPr="005E0FBE">
        <w:rPr>
          <w:rFonts w:ascii="Courier New" w:hAnsi="Courier New" w:cs="Courier New"/>
          <w:sz w:val="18"/>
          <w:szCs w:val="18"/>
        </w:rPr>
        <w:t>www</w:t>
      </w:r>
      <w:proofErr w:type="spellEnd"/>
      <w:r w:rsidR="005E0FBE" w:rsidRPr="005E0FBE">
        <w:rPr>
          <w:rFonts w:ascii="Courier New" w:hAnsi="Courier New" w:cs="Courier New"/>
          <w:sz w:val="18"/>
          <w:szCs w:val="18"/>
        </w:rPr>
        <w:t>/</w:t>
      </w:r>
      <w:proofErr w:type="spellStart"/>
      <w:r w:rsidR="005E0FBE" w:rsidRPr="005E0FBE">
        <w:rPr>
          <w:rFonts w:ascii="Courier New" w:hAnsi="Courier New" w:cs="Courier New"/>
          <w:sz w:val="18"/>
          <w:szCs w:val="18"/>
        </w:rPr>
        <w:t>vhosts</w:t>
      </w:r>
      <w:proofErr w:type="spellEnd"/>
      <w:r w:rsidR="005E0FBE" w:rsidRPr="005E0FBE">
        <w:rPr>
          <w:rFonts w:ascii="Courier New" w:hAnsi="Courier New" w:cs="Courier New"/>
          <w:sz w:val="18"/>
          <w:szCs w:val="18"/>
        </w:rPr>
        <w:t>/ciner.org/</w:t>
      </w:r>
      <w:r w:rsidR="005E0FBE">
        <w:rPr>
          <w:rFonts w:ascii="Courier New" w:hAnsi="Courier New" w:cs="Courier New"/>
          <w:sz w:val="18"/>
          <w:szCs w:val="18"/>
        </w:rPr>
        <w:t>.</w:t>
      </w:r>
    </w:p>
    <w:p w:rsidR="005E0FBE" w:rsidRDefault="005E0FBE" w:rsidP="005E0FBE">
      <w:r>
        <w:t xml:space="preserve">La última versión de la Biblioteca Digital </w:t>
      </w:r>
      <w:r w:rsidR="002352ED">
        <w:t xml:space="preserve">llama en manera directa los dos siguientes </w:t>
      </w:r>
      <w:r>
        <w:t>archivos</w:t>
      </w:r>
      <w:r w:rsidR="002352ED">
        <w:t xml:space="preserve"> de la librería</w:t>
      </w:r>
      <w:r>
        <w:t xml:space="preserve"> bajo las rutas indicadas:</w:t>
      </w:r>
    </w:p>
    <w:p w:rsidR="005E0FBE" w:rsidRPr="005E0FBE" w:rsidRDefault="005E0FBE" w:rsidP="005E0FBE">
      <w:pPr>
        <w:rPr>
          <w:rFonts w:ascii="Courier New" w:hAnsi="Courier New" w:cs="Courier New"/>
          <w:sz w:val="18"/>
          <w:szCs w:val="18"/>
        </w:rPr>
      </w:pPr>
      <w:r w:rsidRPr="005E0FBE">
        <w:rPr>
          <w:rFonts w:ascii="Courier New" w:hAnsi="Courier New" w:cs="Courier New"/>
          <w:sz w:val="18"/>
          <w:szCs w:val="18"/>
        </w:rPr>
        <w:t>/</w:t>
      </w:r>
      <w:proofErr w:type="spellStart"/>
      <w:r w:rsidRPr="005E0FBE">
        <w:rPr>
          <w:rFonts w:ascii="Courier New" w:hAnsi="Courier New" w:cs="Courier New"/>
          <w:sz w:val="18"/>
          <w:szCs w:val="18"/>
        </w:rPr>
        <w:t>var</w:t>
      </w:r>
      <w:proofErr w:type="spellEnd"/>
      <w:r w:rsidRPr="005E0FBE">
        <w:rPr>
          <w:rFonts w:ascii="Courier New" w:hAnsi="Courier New" w:cs="Courier New"/>
          <w:sz w:val="18"/>
          <w:szCs w:val="18"/>
        </w:rPr>
        <w:t>/</w:t>
      </w:r>
      <w:proofErr w:type="spellStart"/>
      <w:r w:rsidRPr="005E0FBE">
        <w:rPr>
          <w:rFonts w:ascii="Courier New" w:hAnsi="Courier New" w:cs="Courier New"/>
          <w:sz w:val="18"/>
          <w:szCs w:val="18"/>
        </w:rPr>
        <w:t>www</w:t>
      </w:r>
      <w:proofErr w:type="spellEnd"/>
      <w:r w:rsidRPr="005E0FBE">
        <w:rPr>
          <w:rFonts w:ascii="Courier New" w:hAnsi="Courier New" w:cs="Courier New"/>
          <w:sz w:val="18"/>
          <w:szCs w:val="18"/>
        </w:rPr>
        <w:t>/</w:t>
      </w:r>
      <w:proofErr w:type="spellStart"/>
      <w:r w:rsidRPr="005E0FBE">
        <w:rPr>
          <w:rFonts w:ascii="Courier New" w:hAnsi="Courier New" w:cs="Courier New"/>
          <w:sz w:val="18"/>
          <w:szCs w:val="18"/>
        </w:rPr>
        <w:t>vhosts</w:t>
      </w:r>
      <w:proofErr w:type="spellEnd"/>
      <w:r w:rsidRPr="005E0FBE">
        <w:rPr>
          <w:rFonts w:ascii="Courier New" w:hAnsi="Courier New" w:cs="Courier New"/>
          <w:sz w:val="18"/>
          <w:szCs w:val="18"/>
        </w:rPr>
        <w:t>/ciner.org/</w:t>
      </w:r>
      <w:proofErr w:type="spellStart"/>
      <w:r w:rsidRPr="005E0FBE">
        <w:rPr>
          <w:rFonts w:ascii="Courier New" w:hAnsi="Courier New" w:cs="Courier New"/>
          <w:sz w:val="18"/>
          <w:szCs w:val="18"/>
        </w:rPr>
        <w:t>Classes</w:t>
      </w:r>
      <w:proofErr w:type="spellEnd"/>
      <w:r w:rsidRPr="005E0FBE">
        <w:rPr>
          <w:rFonts w:ascii="Courier New" w:hAnsi="Courier New" w:cs="Courier New"/>
          <w:sz w:val="18"/>
          <w:szCs w:val="18"/>
        </w:rPr>
        <w:t>/</w:t>
      </w:r>
      <w:proofErr w:type="spellStart"/>
      <w:r w:rsidRPr="005E0FBE">
        <w:rPr>
          <w:rFonts w:ascii="Courier New" w:hAnsi="Courier New" w:cs="Courier New"/>
          <w:sz w:val="18"/>
          <w:szCs w:val="18"/>
        </w:rPr>
        <w:t>PHPExcel.php</w:t>
      </w:r>
      <w:proofErr w:type="spellEnd"/>
    </w:p>
    <w:p w:rsidR="00F24974" w:rsidRPr="002352ED" w:rsidRDefault="005E0FBE" w:rsidP="00604014">
      <w:pPr>
        <w:rPr>
          <w:rFonts w:ascii="Courier New" w:hAnsi="Courier New" w:cs="Courier New"/>
          <w:sz w:val="18"/>
          <w:szCs w:val="18"/>
        </w:rPr>
      </w:pPr>
      <w:r w:rsidRPr="005E0FBE">
        <w:rPr>
          <w:rFonts w:ascii="Courier New" w:hAnsi="Courier New" w:cs="Courier New"/>
          <w:sz w:val="18"/>
          <w:szCs w:val="18"/>
        </w:rPr>
        <w:t>/</w:t>
      </w:r>
      <w:proofErr w:type="spellStart"/>
      <w:r w:rsidRPr="005E0FBE">
        <w:rPr>
          <w:rFonts w:ascii="Courier New" w:hAnsi="Courier New" w:cs="Courier New"/>
          <w:sz w:val="18"/>
          <w:szCs w:val="18"/>
        </w:rPr>
        <w:t>var</w:t>
      </w:r>
      <w:proofErr w:type="spellEnd"/>
      <w:r w:rsidRPr="005E0FBE">
        <w:rPr>
          <w:rFonts w:ascii="Courier New" w:hAnsi="Courier New" w:cs="Courier New"/>
          <w:sz w:val="18"/>
          <w:szCs w:val="18"/>
        </w:rPr>
        <w:t>/</w:t>
      </w:r>
      <w:proofErr w:type="spellStart"/>
      <w:r w:rsidRPr="005E0FBE">
        <w:rPr>
          <w:rFonts w:ascii="Courier New" w:hAnsi="Courier New" w:cs="Courier New"/>
          <w:sz w:val="18"/>
          <w:szCs w:val="18"/>
        </w:rPr>
        <w:t>www</w:t>
      </w:r>
      <w:proofErr w:type="spellEnd"/>
      <w:r w:rsidRPr="005E0FBE">
        <w:rPr>
          <w:rFonts w:ascii="Courier New" w:hAnsi="Courier New" w:cs="Courier New"/>
          <w:sz w:val="18"/>
          <w:szCs w:val="18"/>
        </w:rPr>
        <w:t>/</w:t>
      </w:r>
      <w:proofErr w:type="spellStart"/>
      <w:r w:rsidRPr="005E0FBE">
        <w:rPr>
          <w:rFonts w:ascii="Courier New" w:hAnsi="Courier New" w:cs="Courier New"/>
          <w:sz w:val="18"/>
          <w:szCs w:val="18"/>
        </w:rPr>
        <w:t>vhosts</w:t>
      </w:r>
      <w:proofErr w:type="spellEnd"/>
      <w:r w:rsidRPr="005E0FBE">
        <w:rPr>
          <w:rFonts w:ascii="Courier New" w:hAnsi="Courier New" w:cs="Courier New"/>
          <w:sz w:val="18"/>
          <w:szCs w:val="18"/>
        </w:rPr>
        <w:t>/ciner.org/</w:t>
      </w:r>
      <w:proofErr w:type="spellStart"/>
      <w:r w:rsidRPr="005E0FBE">
        <w:rPr>
          <w:rFonts w:ascii="Courier New" w:hAnsi="Courier New" w:cs="Courier New"/>
          <w:sz w:val="18"/>
          <w:szCs w:val="18"/>
        </w:rPr>
        <w:t>Classes</w:t>
      </w:r>
      <w:proofErr w:type="spellEnd"/>
      <w:r w:rsidRPr="005E0FBE">
        <w:rPr>
          <w:rFonts w:ascii="Courier New" w:hAnsi="Courier New" w:cs="Courier New"/>
          <w:sz w:val="18"/>
          <w:szCs w:val="18"/>
        </w:rPr>
        <w:t>/</w:t>
      </w:r>
      <w:proofErr w:type="spellStart"/>
      <w:r w:rsidRPr="005E0FBE">
        <w:rPr>
          <w:rFonts w:ascii="Courier New" w:hAnsi="Courier New" w:cs="Courier New"/>
          <w:sz w:val="18"/>
          <w:szCs w:val="18"/>
        </w:rPr>
        <w:t>PHPExcel</w:t>
      </w:r>
      <w:proofErr w:type="spellEnd"/>
      <w:r w:rsidRPr="005E0FBE">
        <w:rPr>
          <w:rFonts w:ascii="Courier New" w:hAnsi="Courier New" w:cs="Courier New"/>
          <w:sz w:val="18"/>
          <w:szCs w:val="18"/>
        </w:rPr>
        <w:t>/</w:t>
      </w:r>
      <w:proofErr w:type="spellStart"/>
      <w:r w:rsidRPr="005E0FBE">
        <w:rPr>
          <w:rFonts w:ascii="Courier New" w:hAnsi="Courier New" w:cs="Courier New"/>
          <w:sz w:val="18"/>
          <w:szCs w:val="18"/>
        </w:rPr>
        <w:t>IOFactory.php</w:t>
      </w:r>
      <w:proofErr w:type="spellEnd"/>
    </w:p>
    <w:p w:rsidR="00D00DE0" w:rsidRDefault="005E0FBE" w:rsidP="00604014">
      <w:pPr>
        <w:rPr>
          <w:sz w:val="24"/>
          <w:lang w:eastAsia="ja-JP"/>
        </w:rPr>
      </w:pPr>
      <w:r>
        <w:rPr>
          <w:sz w:val="24"/>
          <w:lang w:eastAsia="ja-JP"/>
        </w:rPr>
        <w:t xml:space="preserve">Lamentablemente en fecha de escribir este manual la librería no </w:t>
      </w:r>
      <w:r w:rsidR="00F24974">
        <w:rPr>
          <w:sz w:val="24"/>
          <w:lang w:eastAsia="ja-JP"/>
        </w:rPr>
        <w:t>era disponible bajo la ruta  indi</w:t>
      </w:r>
      <w:r>
        <w:rPr>
          <w:sz w:val="24"/>
          <w:lang w:eastAsia="ja-JP"/>
        </w:rPr>
        <w:t>cada y el proveedor de hosting no solucionó el problema.</w:t>
      </w:r>
      <w:r w:rsidR="006A3E8E" w:rsidRPr="006A3E8E">
        <w:rPr>
          <w:sz w:val="24"/>
          <w:lang w:eastAsia="ja-JP"/>
        </w:rPr>
        <w:t xml:space="preserve"> </w:t>
      </w:r>
    </w:p>
    <w:p w:rsidR="008D5D05" w:rsidRDefault="002352ED" w:rsidP="00604014">
      <w:pPr>
        <w:rPr>
          <w:sz w:val="24"/>
          <w:lang w:eastAsia="ja-JP"/>
        </w:rPr>
      </w:pPr>
      <w:r>
        <w:rPr>
          <w:sz w:val="24"/>
          <w:lang w:eastAsia="ja-JP"/>
        </w:rPr>
        <w:t xml:space="preserve">En caso de un cambio de proveedor de hosting es bien probable que se tuviere que cambiar la ruta a los archivos de la librería </w:t>
      </w:r>
      <w:proofErr w:type="spellStart"/>
      <w:r>
        <w:rPr>
          <w:sz w:val="24"/>
          <w:lang w:eastAsia="ja-JP"/>
        </w:rPr>
        <w:t>PHPExcel</w:t>
      </w:r>
      <w:proofErr w:type="spellEnd"/>
      <w:r>
        <w:rPr>
          <w:sz w:val="24"/>
          <w:lang w:eastAsia="ja-JP"/>
        </w:rPr>
        <w:t xml:space="preserve"> en la Biblioteca Digital. </w:t>
      </w:r>
      <w:r w:rsidR="008D5D05">
        <w:rPr>
          <w:sz w:val="24"/>
          <w:lang w:eastAsia="ja-JP"/>
        </w:rPr>
        <w:t xml:space="preserve">Esto depende de la ruta a la librería </w:t>
      </w:r>
      <w:proofErr w:type="spellStart"/>
      <w:r w:rsidR="008D5D05">
        <w:rPr>
          <w:sz w:val="24"/>
          <w:lang w:eastAsia="ja-JP"/>
        </w:rPr>
        <w:t>PHPExcel</w:t>
      </w:r>
      <w:proofErr w:type="spellEnd"/>
      <w:r w:rsidR="008D5D05">
        <w:rPr>
          <w:sz w:val="24"/>
          <w:lang w:eastAsia="ja-JP"/>
        </w:rPr>
        <w:t xml:space="preserve"> en el servidor web del nuevo proveedor de hosting. </w:t>
      </w:r>
    </w:p>
    <w:p w:rsidR="002352ED" w:rsidRDefault="002352ED" w:rsidP="00604014">
      <w:pPr>
        <w:rPr>
          <w:sz w:val="24"/>
          <w:lang w:eastAsia="ja-JP"/>
        </w:rPr>
      </w:pPr>
      <w:r>
        <w:rPr>
          <w:sz w:val="24"/>
          <w:lang w:eastAsia="ja-JP"/>
        </w:rPr>
        <w:t xml:space="preserve">Los cambios hay que llevar a cabo en los archivos </w:t>
      </w:r>
    </w:p>
    <w:p w:rsidR="002352ED" w:rsidRDefault="002352ED" w:rsidP="00604014">
      <w:pPr>
        <w:rPr>
          <w:sz w:val="24"/>
          <w:lang w:val="en-GB" w:eastAsia="ja-JP"/>
        </w:rPr>
      </w:pPr>
      <w:r w:rsidRPr="002352ED">
        <w:rPr>
          <w:rFonts w:ascii="Courier New" w:hAnsi="Courier New" w:cs="Courier New"/>
          <w:sz w:val="18"/>
          <w:szCs w:val="18"/>
          <w:lang w:val="en-GB"/>
        </w:rPr>
        <w:t>../wp-content/plugins/CINER-library/includes/WEBLIB_Collection_Admin.php</w:t>
      </w:r>
      <w:r w:rsidRPr="002352ED">
        <w:rPr>
          <w:sz w:val="24"/>
          <w:lang w:val="en-GB" w:eastAsia="ja-JP"/>
        </w:rPr>
        <w:t xml:space="preserve"> y </w:t>
      </w:r>
    </w:p>
    <w:p w:rsidR="002352ED" w:rsidRPr="002352ED" w:rsidRDefault="002352ED" w:rsidP="00604014">
      <w:pPr>
        <w:rPr>
          <w:sz w:val="24"/>
          <w:lang w:val="en-GB" w:eastAsia="ja-JP"/>
        </w:rPr>
      </w:pPr>
      <w:r w:rsidRPr="002352ED">
        <w:rPr>
          <w:rFonts w:ascii="Courier New" w:hAnsi="Courier New" w:cs="Courier New"/>
          <w:sz w:val="18"/>
          <w:szCs w:val="18"/>
          <w:lang w:val="en-GB"/>
        </w:rPr>
        <w:t>../</w:t>
      </w:r>
      <w:proofErr w:type="spellStart"/>
      <w:r w:rsidRPr="002352ED">
        <w:rPr>
          <w:rFonts w:ascii="Courier New" w:hAnsi="Courier New" w:cs="Courier New"/>
          <w:sz w:val="18"/>
          <w:szCs w:val="18"/>
          <w:lang w:val="en-GB"/>
        </w:rPr>
        <w:t>wp</w:t>
      </w:r>
      <w:proofErr w:type="spellEnd"/>
      <w:r w:rsidRPr="002352ED">
        <w:rPr>
          <w:rFonts w:ascii="Courier New" w:hAnsi="Courier New" w:cs="Courier New"/>
          <w:sz w:val="18"/>
          <w:szCs w:val="18"/>
          <w:lang w:val="en-GB"/>
        </w:rPr>
        <w:t>-content/plugins/CINER-library/includes/</w:t>
      </w:r>
      <w:proofErr w:type="spellStart"/>
      <w:r w:rsidRPr="002352ED">
        <w:rPr>
          <w:rFonts w:ascii="Courier New" w:hAnsi="Courier New" w:cs="Courier New"/>
          <w:sz w:val="18"/>
          <w:szCs w:val="18"/>
          <w:lang w:val="en-GB"/>
        </w:rPr>
        <w:t>database_code.php</w:t>
      </w:r>
      <w:proofErr w:type="spellEnd"/>
      <w:r w:rsidRPr="002352ED">
        <w:rPr>
          <w:rFonts w:ascii="Courier New" w:hAnsi="Courier New" w:cs="Courier New"/>
          <w:sz w:val="18"/>
          <w:szCs w:val="18"/>
          <w:lang w:val="en-GB"/>
        </w:rPr>
        <w:t>.</w:t>
      </w:r>
    </w:p>
    <w:p w:rsidR="00D97992" w:rsidRDefault="00D97992" w:rsidP="00D97992">
      <w:pPr>
        <w:pStyle w:val="Ttulo11"/>
        <w:rPr>
          <w:noProof/>
          <w:lang w:val="es-BO"/>
        </w:rPr>
      </w:pPr>
      <w:bookmarkStart w:id="142" w:name="_Toc452998128"/>
      <w:bookmarkStart w:id="143" w:name="_Toc454461303"/>
      <w:r>
        <w:rPr>
          <w:noProof/>
          <w:lang w:val="es-BO"/>
        </w:rPr>
        <w:t>Edición de Contenidos en la Biblioteca Digital</w:t>
      </w:r>
      <w:bookmarkEnd w:id="142"/>
      <w:bookmarkEnd w:id="143"/>
    </w:p>
    <w:p w:rsidR="008D5D05" w:rsidRDefault="008D5D05" w:rsidP="008D5D05">
      <w:pPr>
        <w:rPr>
          <w:rFonts w:asciiTheme="majorHAnsi" w:eastAsiaTheme="majorEastAsia" w:hAnsiTheme="majorHAnsi" w:cstheme="majorBidi"/>
          <w:color w:val="1F4D78" w:themeColor="accent1" w:themeShade="7F"/>
          <w:sz w:val="24"/>
          <w:szCs w:val="24"/>
          <w:lang w:eastAsia="ja-JP"/>
        </w:rPr>
      </w:pPr>
      <w:r>
        <w:rPr>
          <w:lang w:eastAsia="ja-JP"/>
        </w:rPr>
        <w:t xml:space="preserve">Para poder llevar a cabo la </w:t>
      </w:r>
      <w:r w:rsidRPr="008D5D05">
        <w:rPr>
          <w:lang w:eastAsia="ja-JP"/>
        </w:rPr>
        <w:t xml:space="preserve">actualización de datos de la </w:t>
      </w:r>
      <w:r>
        <w:rPr>
          <w:lang w:eastAsia="ja-JP"/>
        </w:rPr>
        <w:t>B</w:t>
      </w:r>
      <w:r w:rsidRPr="008D5D05">
        <w:rPr>
          <w:lang w:eastAsia="ja-JP"/>
        </w:rPr>
        <w:t>iblioteca Física</w:t>
      </w:r>
      <w:r>
        <w:rPr>
          <w:lang w:eastAsia="ja-JP"/>
        </w:rPr>
        <w:t xml:space="preserve"> o la Biblioteca Virtual</w:t>
      </w:r>
      <w:r w:rsidRPr="008D5D05">
        <w:rPr>
          <w:lang w:eastAsia="ja-JP"/>
        </w:rPr>
        <w:t xml:space="preserve"> en la Biblioteca Digital</w:t>
      </w:r>
      <w:r>
        <w:rPr>
          <w:lang w:eastAsia="ja-JP"/>
        </w:rPr>
        <w:t xml:space="preserve"> o descargar</w:t>
      </w:r>
      <w:r>
        <w:rPr>
          <w:rStyle w:val="sentence"/>
          <w:rFonts w:ascii="Calibri" w:eastAsia="SimSun" w:hAnsi="Calibri"/>
          <w:lang w:eastAsia="ja-JP"/>
        </w:rPr>
        <w:t xml:space="preserve"> archivos Excel con los datos bibliográficos de la Biblioteca Física o la Biblioteca Virtual es importante q</w:t>
      </w:r>
      <w:r w:rsidR="00AB02A8">
        <w:rPr>
          <w:rStyle w:val="sentence"/>
          <w:rFonts w:ascii="Calibri" w:eastAsia="SimSun" w:hAnsi="Calibri"/>
          <w:lang w:eastAsia="ja-JP"/>
        </w:rPr>
        <w:t>ue la cuenta del usuario</w:t>
      </w:r>
      <w:r>
        <w:rPr>
          <w:rStyle w:val="sentence"/>
          <w:rFonts w:ascii="Calibri" w:eastAsia="SimSun" w:hAnsi="Calibri"/>
          <w:lang w:eastAsia="ja-JP"/>
        </w:rPr>
        <w:t xml:space="preserve"> con </w:t>
      </w:r>
      <w:r w:rsidR="00AB02A8">
        <w:rPr>
          <w:rStyle w:val="sentence"/>
          <w:rFonts w:ascii="Calibri" w:eastAsia="SimSun" w:hAnsi="Calibri"/>
          <w:lang w:eastAsia="ja-JP"/>
        </w:rPr>
        <w:t xml:space="preserve">el </w:t>
      </w:r>
      <w:r>
        <w:rPr>
          <w:rStyle w:val="sentence"/>
          <w:rFonts w:ascii="Calibri" w:eastAsia="SimSun" w:hAnsi="Calibri"/>
          <w:lang w:eastAsia="ja-JP"/>
        </w:rPr>
        <w:t>rol “</w:t>
      </w:r>
      <w:r w:rsidR="00AB02A8">
        <w:rPr>
          <w:rStyle w:val="sentence"/>
          <w:rFonts w:ascii="Calibri" w:eastAsia="SimSun" w:hAnsi="Calibri"/>
          <w:lang w:eastAsia="ja-JP"/>
        </w:rPr>
        <w:t>e</w:t>
      </w:r>
      <w:r>
        <w:rPr>
          <w:rStyle w:val="sentence"/>
          <w:rFonts w:ascii="Calibri" w:eastAsia="SimSun" w:hAnsi="Calibri"/>
          <w:lang w:eastAsia="ja-JP"/>
        </w:rPr>
        <w:t>ditor” o “</w:t>
      </w:r>
      <w:r w:rsidR="00AB02A8">
        <w:rPr>
          <w:rStyle w:val="sentence"/>
          <w:rFonts w:ascii="Calibri" w:eastAsia="SimSun" w:hAnsi="Calibri"/>
          <w:lang w:eastAsia="ja-JP"/>
        </w:rPr>
        <w:t>a</w:t>
      </w:r>
      <w:r>
        <w:rPr>
          <w:rStyle w:val="sentence"/>
          <w:rFonts w:ascii="Calibri" w:eastAsia="SimSun" w:hAnsi="Calibri"/>
          <w:lang w:eastAsia="ja-JP"/>
        </w:rPr>
        <w:t>dministrador”</w:t>
      </w:r>
      <w:r w:rsidR="00AB02A8">
        <w:rPr>
          <w:rStyle w:val="sentence"/>
          <w:rFonts w:ascii="Calibri" w:eastAsia="SimSun" w:hAnsi="Calibri"/>
          <w:lang w:eastAsia="ja-JP"/>
        </w:rPr>
        <w:t xml:space="preserve"> </w:t>
      </w:r>
      <w:proofErr w:type="gramStart"/>
      <w:r w:rsidR="00AB02A8">
        <w:rPr>
          <w:rStyle w:val="sentence"/>
          <w:rFonts w:ascii="Calibri" w:eastAsia="SimSun" w:hAnsi="Calibri"/>
          <w:lang w:eastAsia="ja-JP"/>
        </w:rPr>
        <w:t>está</w:t>
      </w:r>
      <w:proofErr w:type="gramEnd"/>
      <w:r w:rsidR="00AB02A8">
        <w:rPr>
          <w:rStyle w:val="sentence"/>
          <w:rFonts w:ascii="Calibri" w:eastAsia="SimSun" w:hAnsi="Calibri"/>
          <w:lang w:eastAsia="ja-JP"/>
        </w:rPr>
        <w:t xml:space="preserve"> miembro del grupo “Bibliotecario”. Sin membresía a este grupo no es posible acceder a las herramientas de actualización y descarga. </w:t>
      </w:r>
      <w:r>
        <w:rPr>
          <w:rStyle w:val="sentence"/>
          <w:rFonts w:ascii="Calibri" w:eastAsia="SimSun" w:hAnsi="Calibri"/>
          <w:lang w:eastAsia="ja-JP"/>
        </w:rPr>
        <w:t xml:space="preserve"> </w:t>
      </w:r>
    </w:p>
    <w:p w:rsidR="00832F9F" w:rsidRDefault="00AB02A8" w:rsidP="00D97992">
      <w:pPr>
        <w:rPr>
          <w:lang w:eastAsia="ja-JP"/>
        </w:rPr>
      </w:pPr>
      <w:r>
        <w:rPr>
          <w:lang w:eastAsia="ja-JP"/>
        </w:rPr>
        <w:t>El uso de las herramientas para actualizar y descargar datos de la Biblioteca Digital está descrito en detalle en el documento “Manual de los sistemas bibliotecarios de CINER”.</w:t>
      </w:r>
    </w:p>
    <w:p w:rsidR="00D97992" w:rsidRPr="00536156" w:rsidRDefault="00B873BE" w:rsidP="00D97992">
      <w:pPr>
        <w:rPr>
          <w:bCs/>
          <w:color w:val="5A5A5A" w:themeColor="text1" w:themeTint="A5"/>
        </w:rPr>
      </w:pPr>
      <w:r w:rsidRPr="00832F9F">
        <w:rPr>
          <w:b/>
          <w:lang w:eastAsia="ja-JP"/>
        </w:rPr>
        <w:t>Aviso:</w:t>
      </w:r>
      <w:r>
        <w:rPr>
          <w:lang w:eastAsia="ja-JP"/>
        </w:rPr>
        <w:t xml:space="preserve"> Salvo de las herramientas que permiten la importación y exportación de datos bibliográficos de la Biblioteca Física y la Biblioteca Virtual, no es posible hacer modificaciones en la apariencia o las</w:t>
      </w:r>
      <w:r w:rsidR="00AB02A8">
        <w:rPr>
          <w:lang w:eastAsia="ja-JP"/>
        </w:rPr>
        <w:t xml:space="preserve"> </w:t>
      </w:r>
      <w:r>
        <w:rPr>
          <w:lang w:eastAsia="ja-JP"/>
        </w:rPr>
        <w:t xml:space="preserve">funcionalidades del </w:t>
      </w:r>
      <w:proofErr w:type="spellStart"/>
      <w:r>
        <w:rPr>
          <w:lang w:eastAsia="ja-JP"/>
        </w:rPr>
        <w:t>plugin</w:t>
      </w:r>
      <w:proofErr w:type="spellEnd"/>
      <w:r w:rsidR="00536156">
        <w:rPr>
          <w:lang w:eastAsia="ja-JP"/>
        </w:rPr>
        <w:t xml:space="preserve"> </w:t>
      </w:r>
      <w:r w:rsidR="00536156" w:rsidRPr="00536156">
        <w:rPr>
          <w:rStyle w:val="Referenciasutil"/>
        </w:rPr>
        <w:t xml:space="preserve">CINER Library WP </w:t>
      </w:r>
      <w:proofErr w:type="spellStart"/>
      <w:r w:rsidR="00536156" w:rsidRPr="00536156">
        <w:rPr>
          <w:rStyle w:val="Referenciasutil"/>
        </w:rPr>
        <w:t>Plugin</w:t>
      </w:r>
      <w:proofErr w:type="spellEnd"/>
      <w:r w:rsidR="00536156">
        <w:rPr>
          <w:rStyle w:val="Referenciasutil"/>
          <w:bCs/>
          <w:smallCaps w:val="0"/>
        </w:rPr>
        <w:t xml:space="preserve"> </w:t>
      </w:r>
      <w:r w:rsidR="00536156">
        <w:rPr>
          <w:lang w:eastAsia="ja-JP"/>
        </w:rPr>
        <w:t xml:space="preserve">a través del escritorio de administración. Cambios deben ser llevados a cabo directamente en los archivos del código de programa del </w:t>
      </w:r>
      <w:proofErr w:type="spellStart"/>
      <w:r w:rsidR="00536156">
        <w:rPr>
          <w:lang w:eastAsia="ja-JP"/>
        </w:rPr>
        <w:t>plugin</w:t>
      </w:r>
      <w:proofErr w:type="spellEnd"/>
      <w:r w:rsidR="00536156">
        <w:rPr>
          <w:lang w:eastAsia="ja-JP"/>
        </w:rPr>
        <w:t xml:space="preserve"> por una persona con conocimientos técnicos adecuados. </w:t>
      </w:r>
      <w:r w:rsidR="00536156" w:rsidRPr="00536156">
        <w:rPr>
          <w:lang w:eastAsia="ja-JP"/>
        </w:rPr>
        <w:t>Para el perf</w:t>
      </w:r>
      <w:r w:rsidR="00536156">
        <w:rPr>
          <w:lang w:eastAsia="ja-JP"/>
        </w:rPr>
        <w:t>eccionamiento d</w:t>
      </w:r>
      <w:r w:rsidR="00536156" w:rsidRPr="00536156">
        <w:rPr>
          <w:lang w:eastAsia="ja-JP"/>
        </w:rPr>
        <w:t>e la h</w:t>
      </w:r>
      <w:r w:rsidR="00536156">
        <w:rPr>
          <w:lang w:eastAsia="ja-JP"/>
        </w:rPr>
        <w:t>erramienta</w:t>
      </w:r>
      <w:r w:rsidR="00536156">
        <w:t xml:space="preserve"> e</w:t>
      </w:r>
      <w:r w:rsidR="007F5B3F">
        <w:t>s deseado</w:t>
      </w:r>
      <w:r w:rsidR="00536156">
        <w:t xml:space="preserve"> que </w:t>
      </w:r>
      <w:proofErr w:type="gramStart"/>
      <w:r w:rsidR="00536156">
        <w:t>habrá</w:t>
      </w:r>
      <w:proofErr w:type="gramEnd"/>
      <w:r w:rsidR="00536156">
        <w:t xml:space="preserve"> en futuro más posibilidades</w:t>
      </w:r>
      <w:r w:rsidR="007F5B3F">
        <w:t xml:space="preserve"> de modificaci</w:t>
      </w:r>
      <w:r w:rsidR="00832F9F">
        <w:t>ón directamente a través del escritorio de administración.</w:t>
      </w:r>
      <w:r w:rsidR="00536156">
        <w:t xml:space="preserve">  </w:t>
      </w:r>
      <w:r>
        <w:rPr>
          <w:lang w:eastAsia="ja-JP"/>
        </w:rPr>
        <w:t xml:space="preserve"> </w:t>
      </w:r>
    </w:p>
    <w:p w:rsidR="00F504F9" w:rsidRPr="00C33952" w:rsidRDefault="00D97992" w:rsidP="00961ACA">
      <w:pPr>
        <w:pStyle w:val="Ttulo11"/>
        <w:rPr>
          <w:noProof/>
          <w:lang w:val="es-BO"/>
        </w:rPr>
      </w:pPr>
      <w:bookmarkStart w:id="144" w:name="_Ref452991496"/>
      <w:bookmarkStart w:id="145" w:name="_Ref452991505"/>
      <w:bookmarkStart w:id="146" w:name="_Toc452998129"/>
      <w:bookmarkStart w:id="147" w:name="_Toc454461304"/>
      <w:r>
        <w:rPr>
          <w:noProof/>
          <w:lang w:val="es-BO"/>
        </w:rPr>
        <w:t>Administración la Biblioteca Digital</w:t>
      </w:r>
      <w:bookmarkEnd w:id="144"/>
      <w:bookmarkEnd w:id="145"/>
      <w:bookmarkEnd w:id="146"/>
      <w:bookmarkEnd w:id="147"/>
    </w:p>
    <w:p w:rsidR="00F504F9" w:rsidRPr="00F504F9" w:rsidRDefault="00F504F9" w:rsidP="00C33952">
      <w:pPr>
        <w:jc w:val="both"/>
        <w:rPr>
          <w:lang w:eastAsia="ja-JP"/>
        </w:rPr>
      </w:pPr>
      <w:r>
        <w:rPr>
          <w:lang w:eastAsia="ja-JP"/>
        </w:rPr>
        <w:t>Para administrar la biblioteca digita</w:t>
      </w:r>
      <w:r w:rsidR="008970F4">
        <w:rPr>
          <w:lang w:eastAsia="ja-JP"/>
        </w:rPr>
        <w:t xml:space="preserve">l ingresamos como administrador </w:t>
      </w:r>
      <w:del w:id="148" w:author="EnDev" w:date="2016-08-15T17:45:00Z">
        <w:r w:rsidR="008970F4" w:rsidDel="00502BBC">
          <w:rPr>
            <w:lang w:eastAsia="ja-JP"/>
          </w:rPr>
          <w:delText>y con el rol de</w:delText>
        </w:r>
      </w:del>
      <w:ins w:id="149" w:author="EnDev" w:date="2016-08-15T17:45:00Z">
        <w:r w:rsidR="00502BBC">
          <w:rPr>
            <w:lang w:eastAsia="ja-JP"/>
          </w:rPr>
          <w:t>que es miembro del grupo</w:t>
        </w:r>
      </w:ins>
      <w:r w:rsidR="008970F4">
        <w:rPr>
          <w:lang w:eastAsia="ja-JP"/>
        </w:rPr>
        <w:t xml:space="preserve"> </w:t>
      </w:r>
      <w:ins w:id="150" w:author="EnDev" w:date="2016-08-15T17:45:00Z">
        <w:r w:rsidR="00502BBC">
          <w:rPr>
            <w:lang w:eastAsia="ja-JP"/>
          </w:rPr>
          <w:t>“B</w:t>
        </w:r>
      </w:ins>
      <w:del w:id="151" w:author="EnDev" w:date="2016-08-15T17:45:00Z">
        <w:r w:rsidR="008970F4" w:rsidDel="00502BBC">
          <w:rPr>
            <w:lang w:eastAsia="ja-JP"/>
          </w:rPr>
          <w:delText>b</w:delText>
        </w:r>
      </w:del>
      <w:r w:rsidR="008970F4">
        <w:rPr>
          <w:lang w:eastAsia="ja-JP"/>
        </w:rPr>
        <w:t>ibliotecario</w:t>
      </w:r>
      <w:ins w:id="152" w:author="EnDev" w:date="2016-08-15T17:45:00Z">
        <w:r w:rsidR="00502BBC">
          <w:rPr>
            <w:lang w:eastAsia="ja-JP"/>
          </w:rPr>
          <w:t>”</w:t>
        </w:r>
      </w:ins>
      <w:r w:rsidR="008970F4">
        <w:rPr>
          <w:lang w:eastAsia="ja-JP"/>
        </w:rPr>
        <w:t xml:space="preserve"> </w:t>
      </w:r>
      <w:r>
        <w:rPr>
          <w:lang w:eastAsia="ja-JP"/>
        </w:rPr>
        <w:t xml:space="preserve">de la página ´Biblioteca Digital´ </w:t>
      </w:r>
    </w:p>
    <w:p w:rsidR="008E0A7C" w:rsidRDefault="008E0A7C" w:rsidP="008E0A7C">
      <w:pPr>
        <w:pStyle w:val="Ttulo4"/>
      </w:pPr>
      <w:r>
        <w:t xml:space="preserve">Administración de </w:t>
      </w:r>
      <w:commentRangeStart w:id="153"/>
      <w:r>
        <w:t>usuarios</w:t>
      </w:r>
      <w:commentRangeEnd w:id="153"/>
      <w:r w:rsidR="005C0DD2">
        <w:rPr>
          <w:rStyle w:val="Refdecomentario"/>
          <w:rFonts w:asciiTheme="minorHAnsi" w:eastAsiaTheme="minorHAnsi" w:hAnsiTheme="minorHAnsi" w:cstheme="minorBidi"/>
          <w:i w:val="0"/>
          <w:iCs w:val="0"/>
          <w:color w:val="auto"/>
        </w:rPr>
        <w:commentReference w:id="153"/>
      </w:r>
      <w:r>
        <w:t>.</w:t>
      </w:r>
    </w:p>
    <w:p w:rsidR="008E0A7C" w:rsidRDefault="00C33952" w:rsidP="00C33952">
      <w:pPr>
        <w:jc w:val="both"/>
        <w:rPr>
          <w:lang w:eastAsia="ja-JP"/>
        </w:rPr>
      </w:pPr>
      <w:r>
        <w:rPr>
          <w:lang w:eastAsia="ja-JP"/>
        </w:rPr>
        <w:t>Para añadir nuevos usuarios, vamos a usuarios en el menú lateral del administrador y unas ves en la página, vamos a Añadir nuevo y creamos un nuevo usuario llenando todos sus campos.</w:t>
      </w:r>
    </w:p>
    <w:p w:rsidR="00C33952" w:rsidRDefault="00C33952" w:rsidP="00C33952">
      <w:pPr>
        <w:jc w:val="both"/>
        <w:rPr>
          <w:lang w:eastAsia="ja-JP"/>
        </w:rPr>
      </w:pPr>
      <w:r>
        <w:rPr>
          <w:lang w:eastAsia="ja-JP"/>
        </w:rPr>
        <w:t xml:space="preserve">Para editarlos, buscamos el nombre del usuario y seleccionamos al usuario y entramos en editar. Para mayor detalle de la administración de usuarios podemos ir a la sección </w:t>
      </w:r>
      <w:r w:rsidR="008970F4">
        <w:rPr>
          <w:lang w:eastAsia="ja-JP"/>
        </w:rPr>
        <w:t>8 en “Edición de usuarios”</w:t>
      </w:r>
    </w:p>
    <w:p w:rsidR="008970F4" w:rsidRDefault="008970F4" w:rsidP="008970F4">
      <w:pPr>
        <w:pStyle w:val="Ttulo4"/>
      </w:pPr>
      <w:r>
        <w:t>Administración del pie de página/</w:t>
      </w:r>
      <w:commentRangeStart w:id="154"/>
      <w:proofErr w:type="spellStart"/>
      <w:r>
        <w:t>Footer</w:t>
      </w:r>
      <w:commentRangeEnd w:id="154"/>
      <w:proofErr w:type="spellEnd"/>
      <w:r w:rsidR="005C0DD2">
        <w:rPr>
          <w:rStyle w:val="Refdecomentario"/>
          <w:rFonts w:asciiTheme="minorHAnsi" w:eastAsiaTheme="minorHAnsi" w:hAnsiTheme="minorHAnsi" w:cstheme="minorBidi"/>
          <w:i w:val="0"/>
          <w:iCs w:val="0"/>
          <w:color w:val="auto"/>
        </w:rPr>
        <w:commentReference w:id="154"/>
      </w:r>
      <w:r>
        <w:t>.</w:t>
      </w:r>
    </w:p>
    <w:p w:rsidR="00475EB1" w:rsidRDefault="008970F4" w:rsidP="00C33952">
      <w:pPr>
        <w:jc w:val="both"/>
        <w:rPr>
          <w:lang w:eastAsia="ja-JP"/>
        </w:rPr>
      </w:pPr>
      <w:r>
        <w:rPr>
          <w:lang w:eastAsia="ja-JP"/>
        </w:rPr>
        <w:t>Para la administración de pie de página tenemos que ingresar como administrador o usuario con rol de bibliotecario, e ir  a  Menú lateral</w:t>
      </w:r>
      <w:r w:rsidR="00475EB1">
        <w:rPr>
          <w:lang w:eastAsia="ja-JP"/>
        </w:rPr>
        <w:t xml:space="preserve"> del administrador, </w:t>
      </w:r>
      <w:r>
        <w:rPr>
          <w:lang w:eastAsia="ja-JP"/>
        </w:rPr>
        <w:t xml:space="preserve">elegir </w:t>
      </w:r>
      <w:r w:rsidR="00475EB1">
        <w:rPr>
          <w:lang w:eastAsia="ja-JP"/>
        </w:rPr>
        <w:t xml:space="preserve">Apariencia  y editor. Luego encontrar el archivo </w:t>
      </w:r>
      <w:proofErr w:type="spellStart"/>
      <w:r w:rsidR="00475EB1">
        <w:rPr>
          <w:lang w:eastAsia="ja-JP"/>
        </w:rPr>
        <w:t>footer.php</w:t>
      </w:r>
      <w:proofErr w:type="spellEnd"/>
      <w:r w:rsidR="00475EB1">
        <w:rPr>
          <w:lang w:eastAsia="ja-JP"/>
        </w:rPr>
        <w:t xml:space="preserve"> para editar los datos de pie de página y modificar el código HTML tal cuál deseemos que se muestre.</w:t>
      </w:r>
    </w:p>
    <w:p w:rsidR="00475EB1" w:rsidRDefault="00475EB1" w:rsidP="00C33952">
      <w:pPr>
        <w:jc w:val="both"/>
        <w:rPr>
          <w:lang w:eastAsia="ja-JP"/>
        </w:rPr>
      </w:pPr>
      <w:r>
        <w:rPr>
          <w:lang w:eastAsia="ja-JP"/>
        </w:rPr>
        <w:t xml:space="preserve">En la sección de 8 en “Editar la información de </w:t>
      </w:r>
      <w:proofErr w:type="spellStart"/>
      <w:r>
        <w:rPr>
          <w:lang w:eastAsia="ja-JP"/>
        </w:rPr>
        <w:t>footer</w:t>
      </w:r>
      <w:proofErr w:type="spellEnd"/>
      <w:r>
        <w:rPr>
          <w:lang w:eastAsia="ja-JP"/>
        </w:rPr>
        <w:t>/pie de página” mostramos detalladamente un ejemplo de modificación del pie de página.</w:t>
      </w:r>
    </w:p>
    <w:p w:rsidR="00475EB1" w:rsidRDefault="00944D95" w:rsidP="00475EB1">
      <w:pPr>
        <w:pStyle w:val="Ttulo4"/>
      </w:pPr>
      <w:r>
        <w:t xml:space="preserve">Realizar </w:t>
      </w:r>
      <w:proofErr w:type="spellStart"/>
      <w:r>
        <w:t>backup</w:t>
      </w:r>
      <w:proofErr w:type="spellEnd"/>
      <w:r>
        <w:t xml:space="preserve"> del sitio web Biblioteca Digital</w:t>
      </w:r>
    </w:p>
    <w:p w:rsidR="00944D95" w:rsidRDefault="00475EB1" w:rsidP="00C33952">
      <w:pPr>
        <w:jc w:val="both"/>
        <w:rPr>
          <w:lang w:eastAsia="ja-JP"/>
        </w:rPr>
      </w:pPr>
      <w:r>
        <w:rPr>
          <w:lang w:eastAsia="ja-JP"/>
        </w:rPr>
        <w:t xml:space="preserve">Para realizar un </w:t>
      </w:r>
      <w:proofErr w:type="spellStart"/>
      <w:r>
        <w:rPr>
          <w:lang w:eastAsia="ja-JP"/>
        </w:rPr>
        <w:t>backup</w:t>
      </w:r>
      <w:proofErr w:type="spellEnd"/>
      <w:r>
        <w:rPr>
          <w:lang w:eastAsia="ja-JP"/>
        </w:rPr>
        <w:t xml:space="preserve"> del sitio web de la Biblioteca Digital, necesitamos un </w:t>
      </w:r>
      <w:proofErr w:type="spellStart"/>
      <w:r>
        <w:rPr>
          <w:lang w:eastAsia="ja-JP"/>
        </w:rPr>
        <w:t>plug</w:t>
      </w:r>
      <w:proofErr w:type="spellEnd"/>
      <w:r>
        <w:rPr>
          <w:lang w:eastAsia="ja-JP"/>
        </w:rPr>
        <w:t xml:space="preserve">-in llamado </w:t>
      </w:r>
      <w:proofErr w:type="spellStart"/>
      <w:ins w:id="155" w:author="EnDev" w:date="2016-08-15T17:52:00Z">
        <w:r w:rsidR="005C0DD2">
          <w:rPr>
            <w:lang w:eastAsia="ja-JP"/>
          </w:rPr>
          <w:t>D</w:t>
        </w:r>
      </w:ins>
      <w:del w:id="156" w:author="EnDev" w:date="2016-08-15T17:52:00Z">
        <w:r w:rsidDel="005C0DD2">
          <w:rPr>
            <w:lang w:eastAsia="ja-JP"/>
          </w:rPr>
          <w:delText>d</w:delText>
        </w:r>
      </w:del>
      <w:r>
        <w:rPr>
          <w:lang w:eastAsia="ja-JP"/>
        </w:rPr>
        <w:t>uplicator</w:t>
      </w:r>
      <w:proofErr w:type="spellEnd"/>
      <w:r>
        <w:rPr>
          <w:lang w:eastAsia="ja-JP"/>
        </w:rPr>
        <w:t xml:space="preserve">, este </w:t>
      </w:r>
      <w:proofErr w:type="spellStart"/>
      <w:r>
        <w:rPr>
          <w:lang w:eastAsia="ja-JP"/>
        </w:rPr>
        <w:t>plug</w:t>
      </w:r>
      <w:proofErr w:type="spellEnd"/>
      <w:r>
        <w:rPr>
          <w:lang w:eastAsia="ja-JP"/>
        </w:rPr>
        <w:t>-in realiza copias y recupera anteriores copias del sitio web. Para utilizarlo buscamos en el menú lateral de administrador “</w:t>
      </w:r>
      <w:proofErr w:type="spellStart"/>
      <w:r>
        <w:rPr>
          <w:lang w:eastAsia="ja-JP"/>
        </w:rPr>
        <w:t>Duplicator</w:t>
      </w:r>
      <w:proofErr w:type="spellEnd"/>
      <w:r>
        <w:rPr>
          <w:lang w:eastAsia="ja-JP"/>
        </w:rPr>
        <w:t xml:space="preserve">” y accedemos a la pestaña, una vez dentro de </w:t>
      </w:r>
      <w:proofErr w:type="spellStart"/>
      <w:r>
        <w:rPr>
          <w:lang w:eastAsia="ja-JP"/>
        </w:rPr>
        <w:t>duplicator</w:t>
      </w:r>
      <w:proofErr w:type="spellEnd"/>
      <w:r>
        <w:rPr>
          <w:lang w:eastAsia="ja-JP"/>
        </w:rPr>
        <w:t xml:space="preserve"> </w:t>
      </w:r>
    </w:p>
    <w:p w:rsidR="00475EB1" w:rsidRDefault="00944D95" w:rsidP="00C33952">
      <w:pPr>
        <w:jc w:val="both"/>
        <w:rPr>
          <w:lang w:eastAsia="ja-JP"/>
        </w:rPr>
      </w:pPr>
      <w:r>
        <w:rPr>
          <w:lang w:eastAsia="ja-JP"/>
        </w:rPr>
        <w:t xml:space="preserve">Hacemos clic en crear nueva copia y </w:t>
      </w:r>
      <w:r w:rsidR="00475EB1">
        <w:rPr>
          <w:lang w:eastAsia="ja-JP"/>
        </w:rPr>
        <w:t xml:space="preserve">seguimos tres pasos para </w:t>
      </w:r>
      <w:r>
        <w:rPr>
          <w:lang w:eastAsia="ja-JP"/>
        </w:rPr>
        <w:t>realizar la copia del sitio web: Configurar, escanear y construir.</w:t>
      </w:r>
    </w:p>
    <w:p w:rsidR="00944D95" w:rsidRDefault="00944D95" w:rsidP="00C33952">
      <w:pPr>
        <w:jc w:val="both"/>
        <w:rPr>
          <w:lang w:eastAsia="ja-JP"/>
        </w:rPr>
      </w:pPr>
      <w:r>
        <w:rPr>
          <w:lang w:eastAsia="ja-JP"/>
        </w:rPr>
        <w:t xml:space="preserve">En la sección 8 en “Realizar </w:t>
      </w:r>
      <w:proofErr w:type="spellStart"/>
      <w:r>
        <w:rPr>
          <w:lang w:eastAsia="ja-JP"/>
        </w:rPr>
        <w:t>backup</w:t>
      </w:r>
      <w:proofErr w:type="spellEnd"/>
      <w:r>
        <w:rPr>
          <w:lang w:eastAsia="ja-JP"/>
        </w:rPr>
        <w:t xml:space="preserve"> del sitio web” mostramos detalladamente los pasos para realizar una copia de seguridad de un sitio web usando </w:t>
      </w:r>
      <w:proofErr w:type="spellStart"/>
      <w:ins w:id="157" w:author="EnDev" w:date="2016-08-15T17:53:00Z">
        <w:r w:rsidR="005C0DD2">
          <w:rPr>
            <w:lang w:eastAsia="ja-JP"/>
          </w:rPr>
          <w:t>D</w:t>
        </w:r>
      </w:ins>
      <w:del w:id="158" w:author="EnDev" w:date="2016-08-15T17:53:00Z">
        <w:r w:rsidDel="005C0DD2">
          <w:rPr>
            <w:lang w:eastAsia="ja-JP"/>
          </w:rPr>
          <w:delText>d</w:delText>
        </w:r>
      </w:del>
      <w:r>
        <w:rPr>
          <w:lang w:eastAsia="ja-JP"/>
        </w:rPr>
        <w:t>uplicator</w:t>
      </w:r>
      <w:proofErr w:type="spellEnd"/>
      <w:r>
        <w:rPr>
          <w:lang w:eastAsia="ja-JP"/>
        </w:rPr>
        <w:t>.</w:t>
      </w:r>
    </w:p>
    <w:p w:rsidR="00944D95" w:rsidRDefault="0009199D" w:rsidP="00944D95">
      <w:pPr>
        <w:pStyle w:val="Ttulo4"/>
      </w:pPr>
      <w:r>
        <w:t xml:space="preserve">Actualización de </w:t>
      </w:r>
      <w:proofErr w:type="spellStart"/>
      <w:r>
        <w:t>plug-ins</w:t>
      </w:r>
      <w:proofErr w:type="spellEnd"/>
      <w:r>
        <w:t xml:space="preserve"> </w:t>
      </w:r>
    </w:p>
    <w:p w:rsidR="00D97992" w:rsidRDefault="0009199D" w:rsidP="00D10C4E">
      <w:pPr>
        <w:jc w:val="both"/>
        <w:rPr>
          <w:lang w:eastAsia="ja-JP"/>
        </w:rPr>
      </w:pPr>
      <w:r>
        <w:rPr>
          <w:lang w:eastAsia="ja-JP"/>
        </w:rPr>
        <w:t xml:space="preserve">Para actualizar los </w:t>
      </w:r>
      <w:proofErr w:type="spellStart"/>
      <w:r>
        <w:rPr>
          <w:lang w:eastAsia="ja-JP"/>
        </w:rPr>
        <w:t>plug</w:t>
      </w:r>
      <w:proofErr w:type="spellEnd"/>
      <w:r>
        <w:rPr>
          <w:lang w:eastAsia="ja-JP"/>
        </w:rPr>
        <w:t xml:space="preserve">-in del </w:t>
      </w:r>
      <w:r w:rsidR="00D10C4E">
        <w:rPr>
          <w:lang w:eastAsia="ja-JP"/>
        </w:rPr>
        <w:t xml:space="preserve">sitio web de Biblioteca Digital, debemos ingresar como usuario con </w:t>
      </w:r>
      <w:del w:id="159" w:author="EnDev" w:date="2016-08-15T17:53:00Z">
        <w:r w:rsidR="00D10C4E" w:rsidDel="005C0DD2">
          <w:rPr>
            <w:lang w:eastAsia="ja-JP"/>
          </w:rPr>
          <w:delText>el rol</w:delText>
        </w:r>
      </w:del>
      <w:ins w:id="160" w:author="EnDev" w:date="2016-08-15T17:53:00Z">
        <w:r w:rsidR="005C0DD2">
          <w:rPr>
            <w:lang w:eastAsia="ja-JP"/>
          </w:rPr>
          <w:t>miembro del grupo</w:t>
        </w:r>
      </w:ins>
      <w:r w:rsidR="00D10C4E">
        <w:rPr>
          <w:lang w:eastAsia="ja-JP"/>
        </w:rPr>
        <w:t xml:space="preserve"> </w:t>
      </w:r>
      <w:del w:id="161" w:author="EnDev" w:date="2016-08-15T17:53:00Z">
        <w:r w:rsidR="00D10C4E" w:rsidDel="005C0DD2">
          <w:rPr>
            <w:lang w:eastAsia="ja-JP"/>
          </w:rPr>
          <w:delText>de b</w:delText>
        </w:r>
      </w:del>
      <w:ins w:id="162" w:author="EnDev" w:date="2016-08-15T17:53:00Z">
        <w:r w:rsidR="005C0DD2">
          <w:rPr>
            <w:lang w:eastAsia="ja-JP"/>
          </w:rPr>
          <w:t>”B</w:t>
        </w:r>
      </w:ins>
      <w:r w:rsidR="00D10C4E">
        <w:rPr>
          <w:lang w:eastAsia="ja-JP"/>
        </w:rPr>
        <w:t>ibliotecario</w:t>
      </w:r>
      <w:ins w:id="163" w:author="EnDev" w:date="2016-08-15T17:53:00Z">
        <w:r w:rsidR="005C0DD2">
          <w:rPr>
            <w:lang w:eastAsia="ja-JP"/>
          </w:rPr>
          <w:t>”</w:t>
        </w:r>
      </w:ins>
      <w:r w:rsidR="00D10C4E">
        <w:rPr>
          <w:lang w:eastAsia="ja-JP"/>
        </w:rPr>
        <w:t xml:space="preserve"> y una vez dentro, buscar la pestaña de Plug-in encontramos la pestaña de </w:t>
      </w:r>
      <w:proofErr w:type="spellStart"/>
      <w:r w:rsidR="00D10C4E">
        <w:rPr>
          <w:lang w:eastAsia="ja-JP"/>
        </w:rPr>
        <w:t>plug-ins</w:t>
      </w:r>
      <w:proofErr w:type="spellEnd"/>
      <w:r w:rsidR="00D10C4E">
        <w:rPr>
          <w:lang w:eastAsia="ja-JP"/>
        </w:rPr>
        <w:t xml:space="preserve"> y seleccionamos aquellos </w:t>
      </w:r>
      <w:proofErr w:type="spellStart"/>
      <w:r w:rsidR="00D10C4E">
        <w:rPr>
          <w:lang w:eastAsia="ja-JP"/>
        </w:rPr>
        <w:t>plug</w:t>
      </w:r>
      <w:proofErr w:type="spellEnd"/>
      <w:r w:rsidR="00D10C4E">
        <w:rPr>
          <w:lang w:eastAsia="ja-JP"/>
        </w:rPr>
        <w:t xml:space="preserve">-in que deseemos actualizar. Cuando tengamos los </w:t>
      </w:r>
      <w:proofErr w:type="spellStart"/>
      <w:r w:rsidR="00D10C4E">
        <w:rPr>
          <w:lang w:eastAsia="ja-JP"/>
        </w:rPr>
        <w:t>plug</w:t>
      </w:r>
      <w:proofErr w:type="spellEnd"/>
      <w:r w:rsidR="00D10C4E">
        <w:rPr>
          <w:lang w:eastAsia="ja-JP"/>
        </w:rPr>
        <w:t xml:space="preserve">-in seleccionados vamos a acciones de Lote y elegimos actualizar, actualizamos nuestros </w:t>
      </w:r>
      <w:proofErr w:type="spellStart"/>
      <w:r w:rsidR="00D10C4E">
        <w:rPr>
          <w:lang w:eastAsia="ja-JP"/>
        </w:rPr>
        <w:t>plug</w:t>
      </w:r>
      <w:proofErr w:type="spellEnd"/>
      <w:r w:rsidR="00D10C4E">
        <w:rPr>
          <w:lang w:eastAsia="ja-JP"/>
        </w:rPr>
        <w:t xml:space="preserve">-in y confirmamos que </w:t>
      </w:r>
      <w:proofErr w:type="spellStart"/>
      <w:r w:rsidR="00D10C4E">
        <w:rPr>
          <w:lang w:eastAsia="ja-JP"/>
        </w:rPr>
        <w:t>que</w:t>
      </w:r>
      <w:proofErr w:type="spellEnd"/>
      <w:r w:rsidR="00D10C4E">
        <w:rPr>
          <w:lang w:eastAsia="ja-JP"/>
        </w:rPr>
        <w:t xml:space="preserve"> fueron actualizados con éxito. Se pueden encontrar  los pasos de actualización de </w:t>
      </w:r>
      <w:proofErr w:type="spellStart"/>
      <w:r w:rsidR="00D10C4E">
        <w:rPr>
          <w:lang w:eastAsia="ja-JP"/>
        </w:rPr>
        <w:t>plug</w:t>
      </w:r>
      <w:proofErr w:type="spellEnd"/>
      <w:r w:rsidR="00D10C4E">
        <w:rPr>
          <w:lang w:eastAsia="ja-JP"/>
        </w:rPr>
        <w:t>-in detalladamente en la sección 8 en “</w:t>
      </w:r>
      <w:proofErr w:type="spellStart"/>
      <w:r w:rsidR="00D10C4E">
        <w:rPr>
          <w:lang w:eastAsia="ja-JP"/>
        </w:rPr>
        <w:t>Actualizacion</w:t>
      </w:r>
      <w:proofErr w:type="spellEnd"/>
      <w:r w:rsidR="00D10C4E">
        <w:rPr>
          <w:lang w:eastAsia="ja-JP"/>
        </w:rPr>
        <w:t xml:space="preserve"> de </w:t>
      </w:r>
      <w:proofErr w:type="spellStart"/>
      <w:r w:rsidR="00D10C4E">
        <w:rPr>
          <w:lang w:eastAsia="ja-JP"/>
        </w:rPr>
        <w:t>plug-ins</w:t>
      </w:r>
      <w:proofErr w:type="spellEnd"/>
      <w:r w:rsidR="00D10C4E">
        <w:rPr>
          <w:lang w:eastAsia="ja-JP"/>
        </w:rPr>
        <w:t>”</w:t>
      </w:r>
    </w:p>
    <w:p w:rsidR="00D97992" w:rsidRDefault="00D97992" w:rsidP="00D97992">
      <w:pPr>
        <w:pStyle w:val="Ttulo11"/>
        <w:rPr>
          <w:noProof/>
          <w:lang w:val="es-BO"/>
        </w:rPr>
      </w:pPr>
      <w:bookmarkStart w:id="164" w:name="_Toc452998130"/>
      <w:bookmarkStart w:id="165" w:name="_Toc454461305"/>
      <w:r>
        <w:rPr>
          <w:noProof/>
          <w:lang w:val="es-BO"/>
        </w:rPr>
        <w:t>Seguridad</w:t>
      </w:r>
      <w:bookmarkEnd w:id="164"/>
      <w:bookmarkEnd w:id="165"/>
    </w:p>
    <w:p w:rsidR="00D97992" w:rsidRDefault="00D97992" w:rsidP="00D97992">
      <w:pPr>
        <w:rPr>
          <w:lang w:eastAsia="ja-JP"/>
        </w:rPr>
      </w:pPr>
    </w:p>
    <w:p w:rsidR="00B6505A" w:rsidRDefault="00B6505A" w:rsidP="00A94ED3">
      <w:pPr>
        <w:jc w:val="both"/>
        <w:rPr>
          <w:lang w:eastAsia="ja-JP"/>
        </w:rPr>
      </w:pPr>
      <w:r>
        <w:rPr>
          <w:lang w:eastAsia="ja-JP"/>
        </w:rPr>
        <w:t>La seguridad de nuestro sitio web es muy importante porque guardamos datos e información muy delicada. Proponemos las siguientes medidas de previsión de daños por ataques a nuestro sitio web.</w:t>
      </w:r>
    </w:p>
    <w:p w:rsidR="00A94ED3" w:rsidRDefault="00A94ED3" w:rsidP="00A94ED3">
      <w:pPr>
        <w:pStyle w:val="Ttulo4"/>
      </w:pPr>
      <w:r>
        <w:t xml:space="preserve">Verificación de última versión de </w:t>
      </w:r>
      <w:proofErr w:type="spellStart"/>
      <w:r>
        <w:t>Wordpress</w:t>
      </w:r>
      <w:proofErr w:type="spellEnd"/>
      <w:r>
        <w:t xml:space="preserve"> instalada</w:t>
      </w:r>
    </w:p>
    <w:p w:rsidR="00B6505A" w:rsidRDefault="00B6505A" w:rsidP="00A94ED3">
      <w:pPr>
        <w:jc w:val="both"/>
        <w:rPr>
          <w:lang w:eastAsia="ja-JP"/>
        </w:rPr>
      </w:pPr>
      <w:r>
        <w:rPr>
          <w:lang w:eastAsia="ja-JP"/>
        </w:rPr>
        <w:t xml:space="preserve">Primeramente, mantener actualizado nuestro sistema </w:t>
      </w:r>
      <w:proofErr w:type="spellStart"/>
      <w:ins w:id="166" w:author="EnDev" w:date="2016-08-15T17:54:00Z">
        <w:r w:rsidR="005C0DD2">
          <w:rPr>
            <w:lang w:eastAsia="ja-JP"/>
          </w:rPr>
          <w:t>W</w:t>
        </w:r>
      </w:ins>
      <w:del w:id="167" w:author="EnDev" w:date="2016-08-15T17:54:00Z">
        <w:r w:rsidDel="005C0DD2">
          <w:rPr>
            <w:lang w:eastAsia="ja-JP"/>
          </w:rPr>
          <w:delText>w</w:delText>
        </w:r>
      </w:del>
      <w:r>
        <w:rPr>
          <w:lang w:eastAsia="ja-JP"/>
        </w:rPr>
        <w:t>ord</w:t>
      </w:r>
      <w:ins w:id="168" w:author="EnDev" w:date="2016-08-15T17:54:00Z">
        <w:r w:rsidR="005C0DD2">
          <w:rPr>
            <w:lang w:eastAsia="ja-JP"/>
          </w:rPr>
          <w:t>P</w:t>
        </w:r>
      </w:ins>
      <w:del w:id="169" w:author="EnDev" w:date="2016-08-15T17:54:00Z">
        <w:r w:rsidDel="005C0DD2">
          <w:rPr>
            <w:lang w:eastAsia="ja-JP"/>
          </w:rPr>
          <w:delText>p</w:delText>
        </w:r>
      </w:del>
      <w:r>
        <w:rPr>
          <w:lang w:eastAsia="ja-JP"/>
        </w:rPr>
        <w:t>ress</w:t>
      </w:r>
      <w:proofErr w:type="spellEnd"/>
      <w:r>
        <w:rPr>
          <w:lang w:eastAsia="ja-JP"/>
        </w:rPr>
        <w:t xml:space="preserve"> a la nueva versión que este estable. Esto para eliminar huecos de seguridad y problemas que algún ata</w:t>
      </w:r>
      <w:r w:rsidR="00A94ED3">
        <w:rPr>
          <w:lang w:eastAsia="ja-JP"/>
        </w:rPr>
        <w:t>ca</w:t>
      </w:r>
      <w:r>
        <w:rPr>
          <w:lang w:eastAsia="ja-JP"/>
        </w:rPr>
        <w:t>nte pueda aprovechar. Para la actualización del</w:t>
      </w:r>
      <w:r w:rsidR="00A94ED3">
        <w:rPr>
          <w:lang w:eastAsia="ja-JP"/>
        </w:rPr>
        <w:t xml:space="preserve"> sistema </w:t>
      </w:r>
      <w:del w:id="170" w:author="EnDev" w:date="2016-08-15T17:54:00Z">
        <w:r w:rsidR="00A94ED3" w:rsidDel="005C0DD2">
          <w:rPr>
            <w:lang w:eastAsia="ja-JP"/>
          </w:rPr>
          <w:delText>w</w:delText>
        </w:r>
      </w:del>
      <w:proofErr w:type="spellStart"/>
      <w:ins w:id="171" w:author="EnDev" w:date="2016-08-15T17:54:00Z">
        <w:r w:rsidR="005C0DD2">
          <w:rPr>
            <w:lang w:eastAsia="ja-JP"/>
          </w:rPr>
          <w:t>W</w:t>
        </w:r>
      </w:ins>
      <w:r w:rsidR="00A94ED3">
        <w:rPr>
          <w:lang w:eastAsia="ja-JP"/>
        </w:rPr>
        <w:t>ord</w:t>
      </w:r>
      <w:ins w:id="172" w:author="EnDev" w:date="2016-08-15T17:54:00Z">
        <w:r w:rsidR="005C0DD2">
          <w:rPr>
            <w:lang w:eastAsia="ja-JP"/>
          </w:rPr>
          <w:t>P</w:t>
        </w:r>
      </w:ins>
      <w:del w:id="173" w:author="EnDev" w:date="2016-08-15T17:54:00Z">
        <w:r w:rsidR="00A94ED3" w:rsidDel="005C0DD2">
          <w:rPr>
            <w:lang w:eastAsia="ja-JP"/>
          </w:rPr>
          <w:delText>p</w:delText>
        </w:r>
      </w:del>
      <w:r w:rsidR="00A94ED3">
        <w:rPr>
          <w:lang w:eastAsia="ja-JP"/>
        </w:rPr>
        <w:t>ress</w:t>
      </w:r>
      <w:proofErr w:type="spellEnd"/>
      <w:r w:rsidR="00A94ED3">
        <w:rPr>
          <w:lang w:eastAsia="ja-JP"/>
        </w:rPr>
        <w:t xml:space="preserve"> vamos a  al menú lateral de administrador y buscamos “inicio” y “actualizaciones” entramos a actualizaciones haciendo clic en la misma pestaña e ingresamos a actualizaciones. Una vez dentro verificamos la última versión disponible y la actualizamos.</w:t>
      </w:r>
    </w:p>
    <w:p w:rsidR="00A94ED3" w:rsidRDefault="00A94ED3" w:rsidP="00A94ED3">
      <w:pPr>
        <w:pStyle w:val="Epgrafe"/>
        <w:jc w:val="center"/>
      </w:pPr>
      <w:r>
        <w:rPr>
          <w:noProof/>
          <w:lang w:eastAsia="es-BO"/>
        </w:rPr>
        <w:drawing>
          <wp:inline distT="0" distB="0" distL="0" distR="0" wp14:anchorId="07284F5C" wp14:editId="30793226">
            <wp:extent cx="5943600" cy="7791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seguridad.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779145"/>
                    </a:xfrm>
                    <a:prstGeom prst="rect">
                      <a:avLst/>
                    </a:prstGeom>
                  </pic:spPr>
                </pic:pic>
              </a:graphicData>
            </a:graphic>
          </wp:inline>
        </w:drawing>
      </w:r>
      <w:r w:rsidRPr="00A94ED3">
        <w:t xml:space="preserve"> </w:t>
      </w:r>
      <w:r>
        <w:t>Imagen 99</w:t>
      </w:r>
      <w:r>
        <w:fldChar w:fldCharType="begin"/>
      </w:r>
      <w:r>
        <w:instrText xml:space="preserve"> SEQ Imagen \* ARABIC </w:instrText>
      </w:r>
      <w:r>
        <w:fldChar w:fldCharType="end"/>
      </w:r>
      <w:r>
        <w:t xml:space="preserve">: Verificar última versión de </w:t>
      </w:r>
      <w:proofErr w:type="spellStart"/>
      <w:r>
        <w:t>Wordpress</w:t>
      </w:r>
      <w:proofErr w:type="spellEnd"/>
      <w:r>
        <w:t xml:space="preserve"> instalada</w:t>
      </w:r>
    </w:p>
    <w:p w:rsidR="008B5E27" w:rsidRDefault="008B5E27" w:rsidP="008B5E27">
      <w:pPr>
        <w:pStyle w:val="Ttulo4"/>
      </w:pPr>
      <w:r>
        <w:t>Usar plantillas actualizadas</w:t>
      </w:r>
    </w:p>
    <w:p w:rsidR="008B5E27" w:rsidRDefault="008B5E27" w:rsidP="008B5E27">
      <w:pPr>
        <w:pStyle w:val="Ttulo4"/>
        <w:jc w:val="both"/>
        <w:rPr>
          <w:i w:val="0"/>
          <w:color w:val="auto"/>
        </w:rPr>
      </w:pPr>
      <w:r>
        <w:rPr>
          <w:i w:val="0"/>
          <w:color w:val="auto"/>
        </w:rPr>
        <w:t xml:space="preserve">Usar plantillas actualizadas y también seguras, lo más recomendable es usar plantillas de desarrolladores reconocidos y que mantengan sus productos en constante actualización, es recomendable mantener nuestras plantillas actualizadas por que los ataques, pueden ingresar por desactualizaciones de errores en código o lenguajes no </w:t>
      </w:r>
      <w:r w:rsidR="00253096">
        <w:rPr>
          <w:i w:val="0"/>
          <w:color w:val="auto"/>
        </w:rPr>
        <w:t>actualizados.</w:t>
      </w:r>
    </w:p>
    <w:p w:rsidR="008B5E27" w:rsidRPr="008B5E27" w:rsidRDefault="008B5E27" w:rsidP="008B5E27"/>
    <w:p w:rsidR="00A94ED3" w:rsidRDefault="00D3625D" w:rsidP="00A94ED3">
      <w:pPr>
        <w:pStyle w:val="Ttulo4"/>
      </w:pPr>
      <w:r>
        <w:t xml:space="preserve">Mantenencia  </w:t>
      </w:r>
      <w:proofErr w:type="spellStart"/>
      <w:r>
        <w:t>plug-ins</w:t>
      </w:r>
      <w:proofErr w:type="spellEnd"/>
      <w:r>
        <w:t xml:space="preserve"> actualizados</w:t>
      </w:r>
    </w:p>
    <w:p w:rsidR="00D3625D" w:rsidRDefault="00D3625D" w:rsidP="00A94ED3">
      <w:pPr>
        <w:jc w:val="both"/>
        <w:rPr>
          <w:lang w:eastAsia="ja-JP"/>
        </w:rPr>
      </w:pPr>
      <w:r>
        <w:rPr>
          <w:lang w:eastAsia="ja-JP"/>
        </w:rPr>
        <w:t xml:space="preserve">Es una práctica común pero también evita que se tengan huecos de seguridad, es recomendable estar atento a nuevas actualizaciones y descargárselas últimas versiones. No adquirir </w:t>
      </w:r>
      <w:proofErr w:type="spellStart"/>
      <w:r>
        <w:rPr>
          <w:lang w:eastAsia="ja-JP"/>
        </w:rPr>
        <w:t>plug</w:t>
      </w:r>
      <w:proofErr w:type="spellEnd"/>
      <w:r>
        <w:rPr>
          <w:lang w:eastAsia="ja-JP"/>
        </w:rPr>
        <w:t xml:space="preserve">-in que no sean de mucha confianza o no tengan muchas descargas. En la sección Numero 8  en “Actualización de </w:t>
      </w:r>
      <w:proofErr w:type="spellStart"/>
      <w:r>
        <w:rPr>
          <w:lang w:eastAsia="ja-JP"/>
        </w:rPr>
        <w:t>plug-ins</w:t>
      </w:r>
      <w:proofErr w:type="spellEnd"/>
      <w:r>
        <w:rPr>
          <w:lang w:eastAsia="ja-JP"/>
        </w:rPr>
        <w:t xml:space="preserve">” mostramos los pasos necesarios para actualizar </w:t>
      </w:r>
      <w:proofErr w:type="spellStart"/>
      <w:r>
        <w:rPr>
          <w:lang w:eastAsia="ja-JP"/>
        </w:rPr>
        <w:t>plug</w:t>
      </w:r>
      <w:proofErr w:type="spellEnd"/>
      <w:r>
        <w:rPr>
          <w:lang w:eastAsia="ja-JP"/>
        </w:rPr>
        <w:t>-in.</w:t>
      </w:r>
    </w:p>
    <w:p w:rsidR="00D3625D" w:rsidRDefault="00D3625D" w:rsidP="00D3625D">
      <w:pPr>
        <w:pStyle w:val="Ttulo4"/>
      </w:pPr>
      <w:proofErr w:type="spellStart"/>
      <w:r>
        <w:t>Login</w:t>
      </w:r>
      <w:proofErr w:type="spellEnd"/>
      <w:r>
        <w:t xml:space="preserve"> seguro</w:t>
      </w:r>
    </w:p>
    <w:p w:rsidR="00D3625D" w:rsidRDefault="00D3625D" w:rsidP="00A94ED3">
      <w:pPr>
        <w:jc w:val="both"/>
        <w:rPr>
          <w:lang w:eastAsia="ja-JP"/>
        </w:rPr>
      </w:pPr>
      <w:r>
        <w:rPr>
          <w:lang w:eastAsia="ja-JP"/>
        </w:rPr>
        <w:t xml:space="preserve">Las contraseñas de los usuarios del sitio web, tanto de autores, bibliotecarios y administradores deben tener contraseñas de longitud no menor a </w:t>
      </w:r>
      <w:ins w:id="174" w:author="EnDev" w:date="2016-08-15T17:55:00Z">
        <w:r w:rsidR="005C0DD2">
          <w:rPr>
            <w:lang w:eastAsia="ja-JP"/>
          </w:rPr>
          <w:t>11</w:t>
        </w:r>
      </w:ins>
      <w:del w:id="175" w:author="EnDev" w:date="2016-08-15T17:55:00Z">
        <w:r w:rsidDel="005C0DD2">
          <w:rPr>
            <w:lang w:eastAsia="ja-JP"/>
          </w:rPr>
          <w:delText>8</w:delText>
        </w:r>
      </w:del>
      <w:r>
        <w:rPr>
          <w:lang w:eastAsia="ja-JP"/>
        </w:rPr>
        <w:t xml:space="preserve"> caracteres y usar, valores alfanuméricos, en mayúsculas minúsculas y no usar palabras enteras. Cosa que sean difíciles de ser adivinadas por un ata</w:t>
      </w:r>
      <w:r w:rsidR="00E25782">
        <w:rPr>
          <w:lang w:eastAsia="ja-JP"/>
        </w:rPr>
        <w:t>c</w:t>
      </w:r>
      <w:r>
        <w:rPr>
          <w:lang w:eastAsia="ja-JP"/>
        </w:rPr>
        <w:t>ante.</w:t>
      </w:r>
    </w:p>
    <w:p w:rsidR="00D3625D" w:rsidRDefault="00D3625D" w:rsidP="00D3625D">
      <w:pPr>
        <w:pStyle w:val="Ttulo4"/>
      </w:pPr>
      <w:r>
        <w:t>Realizar copias de seguridad periódicamente</w:t>
      </w:r>
    </w:p>
    <w:p w:rsidR="00D3625D" w:rsidRDefault="00D3625D" w:rsidP="00A94ED3">
      <w:pPr>
        <w:jc w:val="both"/>
        <w:rPr>
          <w:lang w:eastAsia="ja-JP"/>
        </w:rPr>
      </w:pPr>
      <w:r>
        <w:rPr>
          <w:lang w:eastAsia="ja-JP"/>
        </w:rPr>
        <w:t xml:space="preserve">En caso que </w:t>
      </w:r>
      <w:r w:rsidR="00E25782">
        <w:rPr>
          <w:lang w:eastAsia="ja-JP"/>
        </w:rPr>
        <w:t>el sitio web fue comprometido, como medida de seguridad y recuperación del sitio web siempre tener una copia de seguridad para recuperar la mayor cantidad de información lo más actualizada posible.</w:t>
      </w:r>
    </w:p>
    <w:p w:rsidR="00E25782" w:rsidRDefault="00E25782" w:rsidP="00E25782">
      <w:pPr>
        <w:pStyle w:val="Ttulo4"/>
      </w:pPr>
      <w:r>
        <w:t>Evitar Spam</w:t>
      </w:r>
    </w:p>
    <w:p w:rsidR="00E25782" w:rsidRDefault="00E25782" w:rsidP="00A94ED3">
      <w:pPr>
        <w:jc w:val="both"/>
        <w:rPr>
          <w:lang w:eastAsia="ja-JP"/>
        </w:rPr>
      </w:pPr>
      <w:r>
        <w:rPr>
          <w:lang w:eastAsia="ja-JP"/>
        </w:rPr>
        <w:t xml:space="preserve">En la página de contacto y toda interacción exterior con nuestro sitio web que de algún modo nos envíe información al correo debe tener un filtro que evite spam, por robot y nos cargue el correo electrónico con información innecesaria. Para eso es bueno utilizar </w:t>
      </w:r>
      <w:proofErr w:type="spellStart"/>
      <w:r>
        <w:rPr>
          <w:lang w:eastAsia="ja-JP"/>
        </w:rPr>
        <w:t>captcha</w:t>
      </w:r>
      <w:proofErr w:type="spellEnd"/>
      <w:r>
        <w:rPr>
          <w:lang w:eastAsia="ja-JP"/>
        </w:rPr>
        <w:t xml:space="preserve">. </w:t>
      </w:r>
      <w:proofErr w:type="spellStart"/>
      <w:r>
        <w:rPr>
          <w:lang w:eastAsia="ja-JP"/>
        </w:rPr>
        <w:t>Captcha</w:t>
      </w:r>
      <w:proofErr w:type="spellEnd"/>
      <w:r>
        <w:rPr>
          <w:lang w:eastAsia="ja-JP"/>
        </w:rPr>
        <w:t xml:space="preserve"> </w:t>
      </w:r>
      <w:proofErr w:type="spellStart"/>
      <w:r>
        <w:rPr>
          <w:lang w:eastAsia="ja-JP"/>
        </w:rPr>
        <w:t>esta</w:t>
      </w:r>
      <w:proofErr w:type="spellEnd"/>
      <w:r>
        <w:rPr>
          <w:lang w:eastAsia="ja-JP"/>
        </w:rPr>
        <w:t xml:space="preserve"> presentada en la sección 6.1 Plugins</w:t>
      </w:r>
    </w:p>
    <w:p w:rsidR="00402FD3" w:rsidRDefault="00402FD3" w:rsidP="00402FD3">
      <w:pPr>
        <w:pStyle w:val="Ttulo4"/>
      </w:pPr>
      <w:r>
        <w:t>Evitar Ataques de fuerza bruta</w:t>
      </w:r>
    </w:p>
    <w:p w:rsidR="00E25782" w:rsidRDefault="00402FD3" w:rsidP="00A94ED3">
      <w:pPr>
        <w:jc w:val="both"/>
        <w:rPr>
          <w:lang w:eastAsia="ja-JP"/>
        </w:rPr>
      </w:pPr>
      <w:r>
        <w:rPr>
          <w:lang w:eastAsia="ja-JP"/>
        </w:rPr>
        <w:t>Para evitar ataques de fuerza bruta una buena medida de seguridad es limitar el número de intentos de intentos de acceso al sitio web y también denegar la conexión con otros IP que resulten sospechosos y que intenten acceder al sitio web demasiadas veces sin éxito.</w:t>
      </w:r>
    </w:p>
    <w:p w:rsidR="00141BFC" w:rsidRDefault="00141BFC" w:rsidP="00D97992">
      <w:pPr>
        <w:rPr>
          <w:color w:val="FF0000"/>
          <w:lang w:eastAsia="ja-JP"/>
        </w:rPr>
      </w:pPr>
    </w:p>
    <w:p w:rsidR="00141BFC" w:rsidRPr="00F9097B" w:rsidRDefault="00141BFC" w:rsidP="00141BFC">
      <w:pPr>
        <w:pStyle w:val="Ttulo11"/>
        <w:rPr>
          <w:noProof/>
          <w:lang w:val="es-BO"/>
        </w:rPr>
      </w:pPr>
      <w:bookmarkStart w:id="176" w:name="_Toc454461306"/>
      <w:r>
        <w:rPr>
          <w:noProof/>
          <w:lang w:val="es-BO"/>
        </w:rPr>
        <w:t>Soluciones de problemas de instalación o actualización</w:t>
      </w:r>
      <w:bookmarkEnd w:id="176"/>
    </w:p>
    <w:p w:rsidR="00253096" w:rsidRDefault="00F9097B" w:rsidP="00253096">
      <w:pPr>
        <w:pStyle w:val="Ttulo4"/>
      </w:pPr>
      <w:r>
        <w:t xml:space="preserve">Archivo </w:t>
      </w:r>
      <w:r w:rsidR="00C24F45">
        <w:t>.</w:t>
      </w:r>
      <w:proofErr w:type="spellStart"/>
      <w:r w:rsidR="00C24F45">
        <w:t>htaccess</w:t>
      </w:r>
      <w:proofErr w:type="spellEnd"/>
      <w:r w:rsidR="00C24F45">
        <w:t xml:space="preserve"> dañado</w:t>
      </w:r>
    </w:p>
    <w:p w:rsidR="00F9097B" w:rsidRDefault="00C24F45" w:rsidP="00C24F45">
      <w:pPr>
        <w:jc w:val="both"/>
      </w:pPr>
      <w:r>
        <w:t xml:space="preserve">Puede que </w:t>
      </w:r>
      <w:proofErr w:type="spellStart"/>
      <w:r>
        <w:t>Word</w:t>
      </w:r>
      <w:ins w:id="177" w:author="EnDev" w:date="2016-08-15T17:55:00Z">
        <w:r w:rsidR="005C0DD2">
          <w:t>P</w:t>
        </w:r>
      </w:ins>
      <w:del w:id="178" w:author="EnDev" w:date="2016-08-15T17:55:00Z">
        <w:r w:rsidDel="005C0DD2">
          <w:delText>p</w:delText>
        </w:r>
      </w:del>
      <w:r>
        <w:t>ress</w:t>
      </w:r>
      <w:proofErr w:type="spellEnd"/>
      <w:r>
        <w:t>, tenga un mal funcionamiento y nos muestre “</w:t>
      </w:r>
      <w:proofErr w:type="spellStart"/>
      <w:r>
        <w:t>internal</w:t>
      </w:r>
      <w:proofErr w:type="spellEnd"/>
      <w:r>
        <w:t xml:space="preserve"> server error” y puede que se deba a que el archivo .</w:t>
      </w:r>
      <w:proofErr w:type="spellStart"/>
      <w:r>
        <w:t>htaccess</w:t>
      </w:r>
      <w:proofErr w:type="spellEnd"/>
      <w:r>
        <w:t xml:space="preserve"> se dañó por una mala instalación, para eso deberíamos volver a restaurar el archivo .</w:t>
      </w:r>
      <w:proofErr w:type="spellStart"/>
      <w:r>
        <w:t>htaccess</w:t>
      </w:r>
      <w:proofErr w:type="spellEnd"/>
      <w:r>
        <w:t xml:space="preserve"> con un la generación de otro archivo .</w:t>
      </w:r>
      <w:proofErr w:type="spellStart"/>
      <w:r>
        <w:t>htaccess</w:t>
      </w:r>
      <w:proofErr w:type="spellEnd"/>
      <w:r>
        <w:t xml:space="preserve">, para esto vamos a la carpeta contenedora de </w:t>
      </w:r>
      <w:proofErr w:type="spellStart"/>
      <w:r>
        <w:t>wordpress</w:t>
      </w:r>
      <w:proofErr w:type="spellEnd"/>
      <w:r>
        <w:t xml:space="preserve"> y cambiamos el nombre de este archivo, seguido de una nueva actualización del navegador al sitio </w:t>
      </w:r>
      <w:proofErr w:type="spellStart"/>
      <w:r>
        <w:t>we</w:t>
      </w:r>
      <w:proofErr w:type="spellEnd"/>
      <w:r>
        <w:t>. Si tenemos acceso a nuestro sitio entonces vamos a Ajustes &gt; Enlaces permanentes y pulsamos el botón “Guardar cambios” para restablecer el nuevo .</w:t>
      </w:r>
      <w:proofErr w:type="spellStart"/>
      <w:r>
        <w:t>htaccess</w:t>
      </w:r>
      <w:proofErr w:type="spellEnd"/>
      <w:r>
        <w:t xml:space="preserve"> y las reglas de escritura</w:t>
      </w:r>
    </w:p>
    <w:p w:rsidR="00C24F45" w:rsidRDefault="00BA66D2" w:rsidP="00C24F45">
      <w:pPr>
        <w:pStyle w:val="Ttulo4"/>
      </w:pPr>
      <w:r>
        <w:t>Plug-in defectuoso</w:t>
      </w:r>
      <w:r w:rsidR="00C24F45">
        <w:t xml:space="preserve">. </w:t>
      </w:r>
    </w:p>
    <w:p w:rsidR="00C24F45" w:rsidRPr="00F9097B" w:rsidRDefault="00BA66D2" w:rsidP="00C24F45">
      <w:pPr>
        <w:jc w:val="both"/>
      </w:pPr>
      <w:r>
        <w:t xml:space="preserve">Puede que no podamos acceder a nuestro administrador de </w:t>
      </w:r>
      <w:proofErr w:type="spellStart"/>
      <w:r>
        <w:t>Word</w:t>
      </w:r>
      <w:ins w:id="179" w:author="EnDev" w:date="2016-08-15T17:56:00Z">
        <w:r w:rsidR="005C0DD2">
          <w:t>P</w:t>
        </w:r>
      </w:ins>
      <w:del w:id="180" w:author="EnDev" w:date="2016-08-15T17:56:00Z">
        <w:r w:rsidDel="005C0DD2">
          <w:delText>p</w:delText>
        </w:r>
      </w:del>
      <w:r>
        <w:t>ress</w:t>
      </w:r>
      <w:proofErr w:type="spellEnd"/>
      <w:r>
        <w:t xml:space="preserve"> es necesario verificar que no sea un </w:t>
      </w:r>
      <w:proofErr w:type="spellStart"/>
      <w:r>
        <w:t>plug</w:t>
      </w:r>
      <w:proofErr w:type="spellEnd"/>
      <w:r>
        <w:t xml:space="preserve">-in que cause este error. Para verificar que un </w:t>
      </w:r>
      <w:proofErr w:type="spellStart"/>
      <w:r>
        <w:t>plug</w:t>
      </w:r>
      <w:proofErr w:type="spellEnd"/>
      <w:r>
        <w:t xml:space="preserve">-in no está interfiriendo en el ingreso a </w:t>
      </w:r>
      <w:proofErr w:type="spellStart"/>
      <w:ins w:id="181" w:author="EnDev" w:date="2016-08-15T17:56:00Z">
        <w:r w:rsidR="005C0DD2">
          <w:t>W</w:t>
        </w:r>
      </w:ins>
      <w:del w:id="182" w:author="EnDev" w:date="2016-08-15T17:56:00Z">
        <w:r w:rsidDel="005C0DD2">
          <w:delText>w</w:delText>
        </w:r>
      </w:del>
      <w:r>
        <w:t>ord</w:t>
      </w:r>
      <w:ins w:id="183" w:author="EnDev" w:date="2016-08-15T17:56:00Z">
        <w:r w:rsidR="005C0DD2">
          <w:t>P</w:t>
        </w:r>
      </w:ins>
      <w:del w:id="184" w:author="EnDev" w:date="2016-08-15T17:56:00Z">
        <w:r w:rsidDel="005C0DD2">
          <w:delText>p</w:delText>
        </w:r>
      </w:del>
      <w:r>
        <w:t>ress</w:t>
      </w:r>
      <w:proofErr w:type="spellEnd"/>
      <w:r>
        <w:t xml:space="preserve"> vamos a la carpeta contenedora de </w:t>
      </w:r>
      <w:proofErr w:type="spellStart"/>
      <w:ins w:id="185" w:author="EnDev" w:date="2016-08-15T17:56:00Z">
        <w:r w:rsidR="005C0DD2">
          <w:t>W</w:t>
        </w:r>
      </w:ins>
      <w:del w:id="186" w:author="EnDev" w:date="2016-08-15T17:56:00Z">
        <w:r w:rsidDel="005C0DD2">
          <w:delText>w</w:delText>
        </w:r>
      </w:del>
      <w:r>
        <w:t>ord</w:t>
      </w:r>
      <w:ins w:id="187" w:author="EnDev" w:date="2016-08-15T17:56:00Z">
        <w:r w:rsidR="005C0DD2">
          <w:t>P</w:t>
        </w:r>
      </w:ins>
      <w:del w:id="188" w:author="EnDev" w:date="2016-08-15T17:56:00Z">
        <w:r w:rsidDel="005C0DD2">
          <w:delText>p</w:delText>
        </w:r>
      </w:del>
      <w:r>
        <w:t>ress</w:t>
      </w:r>
      <w:proofErr w:type="spellEnd"/>
      <w:r>
        <w:t>, y cambiamos el nombre de la carpeta “</w:t>
      </w:r>
      <w:proofErr w:type="spellStart"/>
      <w:r>
        <w:t>plugins</w:t>
      </w:r>
      <w:proofErr w:type="spellEnd"/>
      <w:r>
        <w:t xml:space="preserve">” e intentamos acceder a nuestro sitio, si accedemos correctamente es que fue un </w:t>
      </w:r>
      <w:proofErr w:type="spellStart"/>
      <w:r>
        <w:t>plug</w:t>
      </w:r>
      <w:proofErr w:type="spellEnd"/>
      <w:r>
        <w:t>-in que estaba defectuoso.</w:t>
      </w:r>
    </w:p>
    <w:p w:rsidR="00F9097B" w:rsidRDefault="00C24F45" w:rsidP="00F9097B">
      <w:pPr>
        <w:pStyle w:val="Ttulo4"/>
      </w:pPr>
      <w:r>
        <w:t xml:space="preserve">Límite de memoria de PHP muy bajo o alcanzado. </w:t>
      </w:r>
    </w:p>
    <w:p w:rsidR="002B2BF2" w:rsidRDefault="002B2BF2" w:rsidP="002B2BF2">
      <w:pPr>
        <w:jc w:val="both"/>
        <w:rPr>
          <w:lang w:eastAsia="ja-JP"/>
        </w:rPr>
      </w:pPr>
      <w:r>
        <w:rPr>
          <w:lang w:eastAsia="ja-JP"/>
        </w:rPr>
        <w:t xml:space="preserve">Puede que la memoria dedicada al uso de </w:t>
      </w:r>
      <w:proofErr w:type="spellStart"/>
      <w:ins w:id="189" w:author="EnDev" w:date="2016-08-15T17:56:00Z">
        <w:r w:rsidR="00CE1C40">
          <w:rPr>
            <w:lang w:eastAsia="ja-JP"/>
          </w:rPr>
          <w:t>W</w:t>
        </w:r>
      </w:ins>
      <w:del w:id="190" w:author="EnDev" w:date="2016-08-15T17:56:00Z">
        <w:r w:rsidDel="00CE1C40">
          <w:rPr>
            <w:lang w:eastAsia="ja-JP"/>
          </w:rPr>
          <w:delText>w</w:delText>
        </w:r>
      </w:del>
      <w:r>
        <w:rPr>
          <w:lang w:eastAsia="ja-JP"/>
        </w:rPr>
        <w:t>ord</w:t>
      </w:r>
      <w:ins w:id="191" w:author="EnDev" w:date="2016-08-15T17:56:00Z">
        <w:r w:rsidR="00CE1C40">
          <w:rPr>
            <w:lang w:eastAsia="ja-JP"/>
          </w:rPr>
          <w:t>P</w:t>
        </w:r>
      </w:ins>
      <w:del w:id="192" w:author="EnDev" w:date="2016-08-15T17:56:00Z">
        <w:r w:rsidDel="00CE1C40">
          <w:rPr>
            <w:lang w:eastAsia="ja-JP"/>
          </w:rPr>
          <w:delText>p</w:delText>
        </w:r>
      </w:del>
      <w:r>
        <w:rPr>
          <w:lang w:eastAsia="ja-JP"/>
        </w:rPr>
        <w:t>ress</w:t>
      </w:r>
      <w:proofErr w:type="spellEnd"/>
      <w:r>
        <w:rPr>
          <w:lang w:eastAsia="ja-JP"/>
        </w:rPr>
        <w:t xml:space="preserve"> sea muy pequeña y por eso no es posible conectarse, hacemos la prueba en el archivo php.ini ubicado en la carpeta /</w:t>
      </w:r>
      <w:proofErr w:type="spellStart"/>
      <w:r>
        <w:rPr>
          <w:lang w:eastAsia="ja-JP"/>
        </w:rPr>
        <w:t>wp-admin</w:t>
      </w:r>
      <w:proofErr w:type="spellEnd"/>
      <w:r>
        <w:rPr>
          <w:lang w:eastAsia="ja-JP"/>
        </w:rPr>
        <w:t xml:space="preserve">  y modificamos la memoria máxima a 64MB y luego hacemos la prueba de volver a conectarse.</w:t>
      </w:r>
    </w:p>
    <w:p w:rsidR="002B2BF2" w:rsidRDefault="002B2BF2" w:rsidP="002B2BF2">
      <w:pPr>
        <w:pStyle w:val="Ttulo4"/>
      </w:pPr>
      <w:r>
        <w:t xml:space="preserve">Las carpetas </w:t>
      </w:r>
      <w:proofErr w:type="spellStart"/>
      <w:r>
        <w:t>wp-admin</w:t>
      </w:r>
      <w:proofErr w:type="spellEnd"/>
      <w:r>
        <w:t xml:space="preserve"> y </w:t>
      </w:r>
      <w:proofErr w:type="spellStart"/>
      <w:r>
        <w:t>wp-includes</w:t>
      </w:r>
      <w:proofErr w:type="spellEnd"/>
      <w:r>
        <w:t xml:space="preserve"> están corruptas</w:t>
      </w:r>
    </w:p>
    <w:p w:rsidR="002B2BF2" w:rsidRPr="002B2BF2" w:rsidRDefault="002B2BF2" w:rsidP="002B2BF2">
      <w:pPr>
        <w:rPr>
          <w:rFonts w:ascii="Times New Roman" w:eastAsia="Times New Roman" w:hAnsi="Times New Roman" w:cs="Times New Roman"/>
          <w:sz w:val="24"/>
          <w:szCs w:val="24"/>
          <w:lang w:val="es-ES"/>
        </w:rPr>
      </w:pPr>
      <w:r>
        <w:rPr>
          <w:lang w:eastAsia="ja-JP"/>
        </w:rPr>
        <w:t xml:space="preserve">Si dase el caso que no se puede acceder al sitio de </w:t>
      </w:r>
      <w:proofErr w:type="spellStart"/>
      <w:ins w:id="193" w:author="EnDev" w:date="2016-08-15T17:56:00Z">
        <w:r w:rsidR="00CE1C40">
          <w:rPr>
            <w:lang w:eastAsia="ja-JP"/>
          </w:rPr>
          <w:t>W</w:t>
        </w:r>
      </w:ins>
      <w:del w:id="194" w:author="EnDev" w:date="2016-08-15T17:56:00Z">
        <w:r w:rsidDel="00CE1C40">
          <w:rPr>
            <w:lang w:eastAsia="ja-JP"/>
          </w:rPr>
          <w:delText>w</w:delText>
        </w:r>
      </w:del>
      <w:r>
        <w:rPr>
          <w:lang w:eastAsia="ja-JP"/>
        </w:rPr>
        <w:t>ord</w:t>
      </w:r>
      <w:ins w:id="195" w:author="EnDev" w:date="2016-08-15T17:56:00Z">
        <w:r w:rsidR="00CE1C40">
          <w:rPr>
            <w:lang w:eastAsia="ja-JP"/>
          </w:rPr>
          <w:t>P</w:t>
        </w:r>
      </w:ins>
      <w:del w:id="196" w:author="EnDev" w:date="2016-08-15T17:56:00Z">
        <w:r w:rsidDel="00CE1C40">
          <w:rPr>
            <w:lang w:eastAsia="ja-JP"/>
          </w:rPr>
          <w:delText>p</w:delText>
        </w:r>
      </w:del>
      <w:r>
        <w:rPr>
          <w:lang w:eastAsia="ja-JP"/>
        </w:rPr>
        <w:t>ress</w:t>
      </w:r>
      <w:proofErr w:type="spellEnd"/>
      <w:r>
        <w:rPr>
          <w:lang w:eastAsia="ja-JP"/>
        </w:rPr>
        <w:t xml:space="preserve"> cambiando </w:t>
      </w:r>
      <w:proofErr w:type="spellStart"/>
      <w:r>
        <w:rPr>
          <w:lang w:eastAsia="ja-JP"/>
        </w:rPr>
        <w:t>plug</w:t>
      </w:r>
      <w:proofErr w:type="spellEnd"/>
      <w:r>
        <w:rPr>
          <w:lang w:eastAsia="ja-JP"/>
        </w:rPr>
        <w:t>-in, añadiendo memoria o arreglando el archivo .</w:t>
      </w:r>
      <w:proofErr w:type="spellStart"/>
      <w:r>
        <w:rPr>
          <w:lang w:eastAsia="ja-JP"/>
        </w:rPr>
        <w:t>htaccess</w:t>
      </w:r>
      <w:proofErr w:type="spellEnd"/>
      <w:r>
        <w:rPr>
          <w:lang w:eastAsia="ja-JP"/>
        </w:rPr>
        <w:t xml:space="preserve"> una posibilidad es que las </w:t>
      </w:r>
      <w:del w:id="197" w:author="EnDev" w:date="2016-08-15T17:56:00Z">
        <w:r w:rsidDel="00CE1C40">
          <w:rPr>
            <w:lang w:eastAsia="ja-JP"/>
          </w:rPr>
          <w:delText xml:space="preserve"> </w:delText>
        </w:r>
      </w:del>
      <w:r>
        <w:rPr>
          <w:lang w:eastAsia="ja-JP"/>
        </w:rPr>
        <w:t xml:space="preserve">carpetas </w:t>
      </w:r>
      <w:proofErr w:type="spellStart"/>
      <w:r>
        <w:rPr>
          <w:lang w:eastAsia="ja-JP"/>
        </w:rPr>
        <w:t>wp-admin</w:t>
      </w:r>
      <w:proofErr w:type="spellEnd"/>
      <w:r>
        <w:rPr>
          <w:lang w:eastAsia="ja-JP"/>
        </w:rPr>
        <w:t xml:space="preserve"> y </w:t>
      </w:r>
      <w:proofErr w:type="spellStart"/>
      <w:r>
        <w:rPr>
          <w:lang w:eastAsia="ja-JP"/>
        </w:rPr>
        <w:t>wp-includes</w:t>
      </w:r>
      <w:proofErr w:type="spellEnd"/>
      <w:r>
        <w:rPr>
          <w:lang w:eastAsia="ja-JP"/>
        </w:rPr>
        <w:t xml:space="preserve"> están corruptas, para esto hay que substituirlas por otras carpetas nuevas de una versión actualizada de </w:t>
      </w:r>
      <w:ins w:id="198" w:author="EnDev" w:date="2016-08-15T17:57:00Z">
        <w:r w:rsidR="00CE1C40">
          <w:rPr>
            <w:lang w:eastAsia="ja-JP"/>
          </w:rPr>
          <w:t>W</w:t>
        </w:r>
      </w:ins>
      <w:del w:id="199" w:author="EnDev" w:date="2016-08-15T17:57:00Z">
        <w:r w:rsidDel="00CE1C40">
          <w:rPr>
            <w:lang w:eastAsia="ja-JP"/>
          </w:rPr>
          <w:delText>w</w:delText>
        </w:r>
      </w:del>
      <w:r>
        <w:rPr>
          <w:lang w:eastAsia="ja-JP"/>
        </w:rPr>
        <w:t>ord</w:t>
      </w:r>
      <w:ins w:id="200" w:author="EnDev" w:date="2016-08-15T17:57:00Z">
        <w:r w:rsidR="00CE1C40">
          <w:rPr>
            <w:lang w:eastAsia="ja-JP"/>
          </w:rPr>
          <w:t>P</w:t>
        </w:r>
      </w:ins>
      <w:del w:id="201" w:author="EnDev" w:date="2016-08-15T17:57:00Z">
        <w:r w:rsidDel="00CE1C40">
          <w:rPr>
            <w:lang w:eastAsia="ja-JP"/>
          </w:rPr>
          <w:delText>p</w:delText>
        </w:r>
      </w:del>
      <w:r>
        <w:rPr>
          <w:lang w:eastAsia="ja-JP"/>
        </w:rPr>
        <w:t>ress.</w:t>
      </w:r>
    </w:p>
    <w:p w:rsidR="002B2BF2" w:rsidRPr="002B2BF2" w:rsidRDefault="002B2BF2" w:rsidP="00253096">
      <w:pPr>
        <w:rPr>
          <w:lang w:val="es-ES" w:eastAsia="ja-JP"/>
        </w:rPr>
      </w:pPr>
    </w:p>
    <w:sectPr w:rsidR="002B2BF2" w:rsidRPr="002B2BF2" w:rsidSect="00542092">
      <w:footerReference w:type="first" r:id="rId211"/>
      <w:type w:val="continuous"/>
      <w:pgSz w:w="12240" w:h="15840"/>
      <w:pgMar w:top="2268" w:right="1440" w:bottom="1134" w:left="1440" w:header="1247" w:footer="720" w:gutter="0"/>
      <w:pgNumType w:start="0"/>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8" w:author="EnDev" w:date="2016-08-15T12:53:00Z" w:initials="E">
    <w:p w:rsidR="00612582" w:rsidRDefault="00612582">
      <w:pPr>
        <w:pStyle w:val="Textocomentario"/>
      </w:pPr>
      <w:r>
        <w:rPr>
          <w:rStyle w:val="Refdecomentario"/>
        </w:rPr>
        <w:annotationRef/>
      </w:r>
      <w:r>
        <w:t xml:space="preserve">Al final, hoy en día ya no se debería usar las declaraciones de las tablas en HTML. (ITLATINA implemento un pie de página a base de una tabla y yo </w:t>
      </w:r>
      <w:r w:rsidR="00C23129">
        <w:t xml:space="preserve">solo </w:t>
      </w:r>
      <w:r>
        <w:t xml:space="preserve">lo </w:t>
      </w:r>
      <w:r w:rsidR="00C23129">
        <w:t>adapté</w:t>
      </w:r>
      <w:r>
        <w:t>)</w:t>
      </w:r>
      <w:r w:rsidR="00C23129">
        <w:t>. Sería mucho mejor trabajar solo con contenedores CSS como DIV para posicionar los elementos como deberían aparecer. Propongo que para ejercicio posicionas los elementos como deberían aparecer solo con CSS y si esto funciona como debe habrás que transferirlo al sitio web en línea y adaptar esta sección en el manual.</w:t>
      </w:r>
    </w:p>
  </w:comment>
  <w:comment w:id="99" w:author="EnDev" w:date="2016-08-15T13:01:00Z" w:initials="E">
    <w:p w:rsidR="00C23129" w:rsidRDefault="00C23129">
      <w:pPr>
        <w:pStyle w:val="Textocomentario"/>
      </w:pPr>
      <w:r>
        <w:rPr>
          <w:rStyle w:val="Refdecomentario"/>
        </w:rPr>
        <w:annotationRef/>
      </w:r>
      <w:r w:rsidR="006D66C1">
        <w:t>En esta sección</w:t>
      </w:r>
      <w:r>
        <w:t xml:space="preserve"> podrías explicar también que es la configuración actual </w:t>
      </w:r>
      <w:r w:rsidR="006D66C1">
        <w:t xml:space="preserve">del sitio web </w:t>
      </w:r>
      <w:r>
        <w:t xml:space="preserve">y cuáles de los </w:t>
      </w:r>
      <w:r w:rsidR="006D66C1">
        <w:t xml:space="preserve">funcionalidades ofrecidos no se usa en el sitio. Como lo has hecho en la sección sobre los </w:t>
      </w:r>
      <w:proofErr w:type="spellStart"/>
      <w:r w:rsidR="006D66C1">
        <w:t>widgets</w:t>
      </w:r>
      <w:proofErr w:type="spellEnd"/>
      <w:r w:rsidR="006D66C1">
        <w:t>.</w:t>
      </w:r>
      <w:r>
        <w:t xml:space="preserve"> </w:t>
      </w:r>
      <w:r w:rsidR="006D66C1">
        <w:t>(Vea también mi comentario en página 75).</w:t>
      </w:r>
    </w:p>
  </w:comment>
  <w:comment w:id="103" w:author="EnDev" w:date="2016-08-15T12:57:00Z" w:initials="E">
    <w:p w:rsidR="00C23129" w:rsidRDefault="00C23129">
      <w:pPr>
        <w:pStyle w:val="Textocomentario"/>
      </w:pPr>
      <w:r>
        <w:rPr>
          <w:rStyle w:val="Refdecomentario"/>
        </w:rPr>
        <w:annotationRef/>
      </w:r>
      <w:r>
        <w:t xml:space="preserve">Si te fijes, esta funcionalidad no está usada en el sitio web. Así deberías explicarlo. El icono de Facebook está incluido en el pie de página como imagen.   </w:t>
      </w:r>
    </w:p>
  </w:comment>
  <w:comment w:id="106" w:author="EnDev" w:date="2016-08-15T13:06:00Z" w:initials="E">
    <w:p w:rsidR="006D66C1" w:rsidRDefault="006D66C1">
      <w:pPr>
        <w:pStyle w:val="Textocomentario"/>
      </w:pPr>
      <w:r>
        <w:rPr>
          <w:rStyle w:val="Refdecomentario"/>
        </w:rPr>
        <w:annotationRef/>
      </w:r>
      <w:proofErr w:type="spellStart"/>
      <w:r>
        <w:t>Danaee</w:t>
      </w:r>
      <w:proofErr w:type="spellEnd"/>
      <w:r>
        <w:t xml:space="preserve"> ya ha revisado si está parte es comprensible. En caso de que no, por favor pídela que lo haga. Me cabe la duda si esta sección es comprensible para un usuario que debería poder añadir/cambiar una portada de una revista. </w:t>
      </w:r>
    </w:p>
  </w:comment>
  <w:comment w:id="124" w:author="EnDev" w:date="2016-08-15T17:39:00Z" w:initials="E">
    <w:p w:rsidR="007657DA" w:rsidRDefault="007657DA">
      <w:pPr>
        <w:pStyle w:val="Textocomentario"/>
      </w:pPr>
      <w:r>
        <w:rPr>
          <w:rStyle w:val="Refdecomentario"/>
        </w:rPr>
        <w:annotationRef/>
      </w:r>
      <w:r>
        <w:t xml:space="preserve">En esta sección todavía falta la explicación que rutas hay que ingresar y porque. También sería bueno explicar en una sección adicional como reproducir una copia </w:t>
      </w:r>
      <w:proofErr w:type="spellStart"/>
      <w:r>
        <w:t>backup</w:t>
      </w:r>
      <w:proofErr w:type="spellEnd"/>
      <w:r>
        <w:t xml:space="preserve"> en otro entorno/servidor  a través de </w:t>
      </w:r>
      <w:proofErr w:type="spellStart"/>
      <w:r w:rsidR="00502BBC">
        <w:t>Duplicator</w:t>
      </w:r>
      <w:proofErr w:type="spellEnd"/>
      <w:r>
        <w:t>.</w:t>
      </w:r>
      <w:r w:rsidR="00502BBC">
        <w:t xml:space="preserve"> En este caso se debería avisar también</w:t>
      </w:r>
      <w:r w:rsidR="00502BBC">
        <w:t xml:space="preserve"> cuales carpetas de </w:t>
      </w:r>
      <w:proofErr w:type="spellStart"/>
      <w:r w:rsidR="00502BBC">
        <w:t>Duplicator</w:t>
      </w:r>
      <w:proofErr w:type="spellEnd"/>
      <w:r w:rsidR="00502BBC">
        <w:t xml:space="preserve"> - creados en el proceso de migración - hay que eliminar del servidor por causa de seguridad.</w:t>
      </w:r>
    </w:p>
  </w:comment>
  <w:comment w:id="130" w:author="EnDev" w:date="2016-08-15T17:40:00Z" w:initials="E">
    <w:p w:rsidR="007657DA" w:rsidRDefault="007657DA">
      <w:pPr>
        <w:pStyle w:val="Textocomentario"/>
      </w:pPr>
      <w:r>
        <w:rPr>
          <w:rStyle w:val="Refdecomentario"/>
        </w:rPr>
        <w:annotationRef/>
      </w:r>
      <w:r>
        <w:t xml:space="preserve">En esta sección falta una recomendación en </w:t>
      </w:r>
      <w:proofErr w:type="spellStart"/>
      <w:r>
        <w:t>que</w:t>
      </w:r>
      <w:proofErr w:type="spellEnd"/>
      <w:r>
        <w:t xml:space="preserve"> manera proceder para actualizar los </w:t>
      </w:r>
      <w:proofErr w:type="spellStart"/>
      <w:r>
        <w:t>plugins</w:t>
      </w:r>
      <w:proofErr w:type="spellEnd"/>
      <w:r>
        <w:t xml:space="preserve">, es decir no actualizar todos los </w:t>
      </w:r>
      <w:proofErr w:type="spellStart"/>
      <w:r>
        <w:t>plugins</w:t>
      </w:r>
      <w:proofErr w:type="spellEnd"/>
      <w:r>
        <w:t xml:space="preserve"> en uno por uno por uno revisando si todas las funcionalidades en el sitio web todavía estén disponibles. Además SIEMPRE hay que hacer una copia de seguridad del sitio antes de </w:t>
      </w:r>
      <w:r w:rsidR="00502BBC">
        <w:t xml:space="preserve">empezar de la actualización de </w:t>
      </w:r>
      <w:proofErr w:type="spellStart"/>
      <w:r w:rsidR="00502BBC">
        <w:t>plugins</w:t>
      </w:r>
      <w:proofErr w:type="spellEnd"/>
      <w:r w:rsidR="00502BBC">
        <w:t>.</w:t>
      </w:r>
      <w:r>
        <w:t xml:space="preserve">  </w:t>
      </w:r>
    </w:p>
  </w:comment>
  <w:comment w:id="153" w:author="EnDev" w:date="2016-08-15T17:48:00Z" w:initials="E">
    <w:p w:rsidR="005C0DD2" w:rsidRDefault="005C0DD2">
      <w:pPr>
        <w:pStyle w:val="Textocomentario"/>
      </w:pPr>
      <w:r>
        <w:rPr>
          <w:rStyle w:val="Refdecomentario"/>
        </w:rPr>
        <w:annotationRef/>
      </w:r>
      <w:r>
        <w:t xml:space="preserve">Acá falta la explicación como añadir un usuario al grupo “Bibliotecario” </w:t>
      </w:r>
    </w:p>
  </w:comment>
  <w:comment w:id="154" w:author="EnDev" w:date="2016-08-15T17:52:00Z" w:initials="E">
    <w:p w:rsidR="005C0DD2" w:rsidRDefault="005C0DD2">
      <w:pPr>
        <w:pStyle w:val="Textocomentario"/>
      </w:pPr>
      <w:r>
        <w:rPr>
          <w:rStyle w:val="Refdecomentario"/>
        </w:rPr>
        <w:annotationRef/>
      </w:r>
      <w:r>
        <w:t xml:space="preserve">En analogía al pie de página del sitio web de CINER, también este pie de página está hecho con </w:t>
      </w:r>
      <w:proofErr w:type="spellStart"/>
      <w:r>
        <w:t>html</w:t>
      </w:r>
      <w:proofErr w:type="spellEnd"/>
      <w:r>
        <w:t xml:space="preserve"> código de tablas. Mejor sería que contenga solo los </w:t>
      </w:r>
      <w:r>
        <w:t>contenedores CSS como DIV para posicionar los elementos</w:t>
      </w:r>
      <w:r>
        <w:t>. Esto no es urgente pero en un momento de mejora del sitio se pueda implementarlo.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56F0" w:rsidRDefault="00CF56F0" w:rsidP="00F02F78">
      <w:pPr>
        <w:spacing w:after="0" w:line="240" w:lineRule="auto"/>
      </w:pPr>
      <w:r>
        <w:separator/>
      </w:r>
    </w:p>
  </w:endnote>
  <w:endnote w:type="continuationSeparator" w:id="0">
    <w:p w:rsidR="00CF56F0" w:rsidRDefault="00CF56F0" w:rsidP="00F02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Gungsuh">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2B44" w:rsidRDefault="00D72B4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8263952"/>
      <w:docPartObj>
        <w:docPartGallery w:val="Page Numbers (Bottom of Page)"/>
        <w:docPartUnique/>
      </w:docPartObj>
    </w:sdtPr>
    <w:sdtContent>
      <w:p w:rsidR="00D72B44" w:rsidRDefault="00D72B44">
        <w:pPr>
          <w:pStyle w:val="Piedepgina"/>
        </w:pPr>
        <w:r>
          <w:rPr>
            <w:noProof/>
            <w:lang w:eastAsia="es-BO"/>
          </w:rPr>
          <mc:AlternateContent>
            <mc:Choice Requires="wpg">
              <w:drawing>
                <wp:anchor distT="0" distB="0" distL="114300" distR="114300" simplePos="0" relativeHeight="251673600" behindDoc="0" locked="0" layoutInCell="0" allowOverlap="1" wp14:anchorId="7018F370" wp14:editId="08400960">
                  <wp:simplePos x="0" y="0"/>
                  <wp:positionH relativeFrom="rightMargin">
                    <wp:align>left</wp:align>
                  </wp:positionH>
                  <wp:positionV relativeFrom="margin">
                    <wp:align>bottom</wp:align>
                  </wp:positionV>
                  <wp:extent cx="904875" cy="1902460"/>
                  <wp:effectExtent l="0" t="0" r="19050" b="21590"/>
                  <wp:wrapNone/>
                  <wp:docPr id="48" name="Grupo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49" name="Group 27"/>
                          <wpg:cNvGrpSpPr>
                            <a:grpSpLocks/>
                          </wpg:cNvGrpSpPr>
                          <wpg:grpSpPr bwMode="auto">
                            <a:xfrm flipV="1">
                              <a:off x="13" y="14340"/>
                              <a:ext cx="1410" cy="71"/>
                              <a:chOff x="-83" y="540"/>
                              <a:chExt cx="1218" cy="71"/>
                            </a:xfrm>
                          </wpg:grpSpPr>
                          <wps:wsp>
                            <wps:cNvPr id="50" name="Rectangle 28"/>
                            <wps:cNvSpPr>
                              <a:spLocks noChangeArrowheads="1"/>
                            </wps:cNvSpPr>
                            <wps:spPr bwMode="auto">
                              <a:xfrm>
                                <a:off x="678" y="540"/>
                                <a:ext cx="457" cy="71"/>
                              </a:xfrm>
                              <a:prstGeom prst="rect">
                                <a:avLst/>
                              </a:prstGeom>
                              <a:solidFill>
                                <a:schemeClr val="accent1"/>
                              </a:solidFill>
                              <a:ln w="9525">
                                <a:solidFill>
                                  <a:schemeClr val="accent1"/>
                                </a:solidFill>
                                <a:miter lim="800000"/>
                                <a:headEnd/>
                                <a:tailEnd/>
                              </a:ln>
                            </wps:spPr>
                            <wps:bodyPr rot="0" vert="horz" wrap="square" lIns="91440" tIns="45720" rIns="91440" bIns="45720" anchor="t" anchorCtr="0" upright="1">
                              <a:noAutofit/>
                            </wps:bodyPr>
                          </wps:wsp>
                          <wps:wsp>
                            <wps:cNvPr id="51" name="AutoShape 4"/>
                            <wps:cNvCnPr>
                              <a:cxnSpLocks noChangeShapeType="1"/>
                            </wps:cNvCnPr>
                            <wps:spPr bwMode="auto">
                              <a:xfrm flipH="1">
                                <a:off x="-83" y="540"/>
                                <a:ext cx="761" cy="0"/>
                              </a:xfrm>
                              <a:prstGeom prst="straightConnector1">
                                <a:avLst/>
                              </a:prstGeom>
                              <a:noFill/>
                              <a:ln w="9525">
                                <a:solidFill>
                                  <a:schemeClr val="accent1"/>
                                </a:solidFill>
                                <a:round/>
                                <a:headEnd/>
                                <a:tailEnd/>
                              </a:ln>
                              <a:extLst>
                                <a:ext uri="{909E8E84-426E-40DD-AFC4-6F175D3DCCD1}">
                                  <a14:hiddenFill xmlns:a14="http://schemas.microsoft.com/office/drawing/2010/main">
                                    <a:noFill/>
                                  </a14:hiddenFill>
                                </a:ext>
                              </a:extLst>
                            </wps:spPr>
                            <wps:bodyPr/>
                          </wps:wsp>
                        </wpg:grpSp>
                        <wps:wsp>
                          <wps:cNvPr id="52"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72B44" w:rsidRDefault="00D72B44">
                                <w:pPr>
                                  <w:pStyle w:val="Sinespaciado"/>
                                  <w:jc w:val="right"/>
                                </w:pPr>
                                <w:r>
                                  <w:fldChar w:fldCharType="begin"/>
                                </w:r>
                                <w:r>
                                  <w:instrText>PAGE    \* MERGEFORMAT</w:instrText>
                                </w:r>
                                <w:r>
                                  <w:fldChar w:fldCharType="separate"/>
                                </w:r>
                                <w:r w:rsidR="00CE1C40" w:rsidRPr="00CE1C40">
                                  <w:rPr>
                                    <w:b/>
                                    <w:bCs/>
                                    <w:noProof/>
                                    <w:color w:val="BF8F00" w:themeColor="accent4" w:themeShade="BF"/>
                                    <w:sz w:val="52"/>
                                    <w:szCs w:val="52"/>
                                    <w:lang w:val="es-ES"/>
                                  </w:rPr>
                                  <w:t>90</w:t>
                                </w:r>
                                <w:r>
                                  <w:rPr>
                                    <w:b/>
                                    <w:bCs/>
                                    <w:color w:val="BF8F00"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id="Grupo 48" o:spid="_x0000_s1036" style="position:absolute;margin-left:0;margin-top:0;width:71.25pt;height:149.8pt;flip:x;z-index:251673600;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" o:allowincell="f">
                  <v:group id="Group 27" o:spid="_x0000_s1037" style="position:absolute;left:13;top:14340;width:1410;height:71;flip:y" coordorigin="-83,540" coordsize="12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MgsMMAAADbAAAADwAAAGRycy9kb3ducmV2LnhtbESPQWvCQBSE70L/w/IK&#10;vZlNJYhNXUUEJUgvjW3J8ZF9TZZm34bsNsZ/3xUKHoeZ+YZZbyfbiZEGbxwreE5SEMS104YbBR/n&#10;w3wFwgdkjZ1jUnAlD9vNw2yNuXYXfqexDI2IEPY5KmhD6HMpfd2SRZ+4njh6326wGKIcGqkHvES4&#10;7eQiTZfSouG40GJP+5bqn/LXKvjcmYyyr+r0ltZEhZbVsTSZUk+P0+4VRKAp3MP/7UIryF7g9iX+&#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YyCwwwAAANsAAAAP&#10;AAAAAAAAAAAAAAAAAKoCAABkcnMvZG93bnJldi54bWxQSwUGAAAAAAQABAD6AAAAmgMAAAAA&#10;">
                    <v:rect id="Rectangle 28" o:spid="_x0000_s1038" style="position:absolute;left:678;top:540;width:457;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PMEA&#10;AADbAAAADwAAAGRycy9kb3ducmV2LnhtbERPTWvCQBC9C/6HZQredFOtRVJXkdBAoAdTLZ6H7JgE&#10;s7Mxu03Sf989CB4f73u7H00jeupcbVnB6yICQVxYXXOp4OeczjcgnEfW2FgmBX/kYL+bTrYYazvw&#10;N/UnX4oQwi5GBZX3bSylKyoy6Ba2JQ7c1XYGfYBdKXWHQwg3jVxG0bs0WHNoqLClpKLidvo1Cr4u&#10;n1mW9vbtmJl8dU/OPt9ctFKzl/HwAcLT6J/ihzvTCtZhffgSfoD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iMzzBAAAA2wAAAA8AAAAAAAAAAAAAAAAAmAIAAGRycy9kb3du&#10;cmV2LnhtbFBLBQYAAAAABAAEAPUAAACGAwAAAAA=&#10;" fillcolor="#5b9bd5 [3204]" strokecolor="#5b9bd5 [3204]"/>
                    <v:shapetype id="_x0000_t32" coordsize="21600,21600" o:spt="32" o:oned="t" path="m,l21600,21600e" filled="f">
                      <v:path arrowok="t" fillok="f" o:connecttype="none"/>
                      <o:lock v:ext="edit" shapetype="t"/>
                    </v:shapetype>
                    <v:shape id="AutoShape 4" o:spid="_x0000_s1039" type="#_x0000_t32" style="position:absolute;left:-83;top:540;width: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KZV8QAAADbAAAADwAAAGRycy9kb3ducmV2LnhtbESPQWvCQBSE74L/YXlCb2aTQItE11AE&#10;0fbSxpaen9lnEpt9G7JrTPvru4LQ4zAz3zCrfDStGKh3jWUFSRSDIC6tbrhS8PmxnS9AOI+ssbVM&#10;Cn7IQb6eTlaYaXvlgoaDr0SAsMtQQe19l0npypoMush2xME72d6gD7KvpO7xGuCmlWkcP0mDDYeF&#10;Gjva1FR+Hy5GwaXyX8XxZTgvil/dvifl6+4tRaUeZuPzEoSn0f+H7+29VvCYwO1L+A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MplXxAAAANsAAAAPAAAAAAAAAAAA&#10;AAAAAKECAABkcnMvZG93bnJldi54bWxQSwUGAAAAAAQABAD5AAAAkgMAAAAA&#10;" strokecolor="#5b9bd5 [3204]"/>
                  </v:group>
                  <v:rect id="Rectangle 5" o:spid="_x0000_s1040" style="position:absolute;left:405;top:11415;width:1033;height:280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jisQA&#10;AADbAAAADwAAAGRycy9kb3ducmV2LnhtbESPQWvCQBSE7wX/w/IEb3VTJUXSrFIERSk9VG3PL9nX&#10;JJh9G3bXJP333ULB4zAz3zD5ZjSt6Mn5xrKCp3kCgri0uuFKweW8e1yB8AFZY2uZFPyQh8168pBj&#10;pu3AH9SfQiUihH2GCuoQukxKX9Zk0M9tRxy9b+sMhihdJbXDIcJNKxdJ8iwNNhwXauxoW1N5Pd2M&#10;gq9+pbE4mJ377Jf743tabPfXN6Vm0/H1BUSgMdzD/+2DVpAu4O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S44rEAAAA2wAAAA8AAAAAAAAAAAAAAAAAmAIAAGRycy9k&#10;b3ducmV2LnhtbFBLBQYAAAAABAAEAPUAAACJAwAAAAA=&#10;" stroked="f">
                    <v:textbox style="layout-flow:vertical" inset="0,0,0,0">
                      <w:txbxContent>
                        <w:p w:rsidR="00D72B44" w:rsidRDefault="00D72B44">
                          <w:pPr>
                            <w:pStyle w:val="Sinespaciado"/>
                            <w:jc w:val="right"/>
                          </w:pPr>
                          <w:r>
                            <w:fldChar w:fldCharType="begin"/>
                          </w:r>
                          <w:r>
                            <w:instrText>PAGE    \* MERGEFORMAT</w:instrText>
                          </w:r>
                          <w:r>
                            <w:fldChar w:fldCharType="separate"/>
                          </w:r>
                          <w:r w:rsidR="00CE1C40" w:rsidRPr="00CE1C40">
                            <w:rPr>
                              <w:b/>
                              <w:bCs/>
                              <w:noProof/>
                              <w:color w:val="BF8F00" w:themeColor="accent4" w:themeShade="BF"/>
                              <w:sz w:val="52"/>
                              <w:szCs w:val="52"/>
                              <w:lang w:val="es-ES"/>
                            </w:rPr>
                            <w:t>90</w:t>
                          </w:r>
                          <w:r>
                            <w:rPr>
                              <w:b/>
                              <w:bCs/>
                              <w:color w:val="BF8F00" w:themeColor="accent4" w:themeShade="BF"/>
                              <w:sz w:val="52"/>
                              <w:szCs w:val="52"/>
                            </w:rPr>
                            <w:fldChar w:fldCharType="end"/>
                          </w:r>
                        </w:p>
                      </w:txbxContent>
                    </v:textbox>
                  </v:rect>
                  <w10:wrap anchorx="margin" anchory="margin"/>
                </v:group>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2B44" w:rsidRDefault="00D72B4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6357474"/>
      <w:docPartObj>
        <w:docPartGallery w:val="Page Numbers (Bottom of Page)"/>
        <w:docPartUnique/>
      </w:docPartObj>
    </w:sdtPr>
    <w:sdtContent>
      <w:p w:rsidR="00D72B44" w:rsidRDefault="00D72B44">
        <w:pPr>
          <w:pStyle w:val="Piedepgina"/>
        </w:pPr>
        <w:r>
          <w:rPr>
            <w:noProof/>
            <w:lang w:eastAsia="es-BO"/>
          </w:rPr>
          <mc:AlternateContent>
            <mc:Choice Requires="wpg">
              <w:drawing>
                <wp:anchor distT="0" distB="0" distL="114300" distR="114300" simplePos="0" relativeHeight="251675648" behindDoc="0" locked="0" layoutInCell="0" allowOverlap="1" wp14:anchorId="35D4696A" wp14:editId="30DCD2D0">
                  <wp:simplePos x="0" y="0"/>
                  <wp:positionH relativeFrom="rightMargin">
                    <wp:align>left</wp:align>
                  </wp:positionH>
                  <wp:positionV relativeFrom="margin">
                    <wp:align>bottom</wp:align>
                  </wp:positionV>
                  <wp:extent cx="904875" cy="1902460"/>
                  <wp:effectExtent l="0" t="0" r="19050" b="21590"/>
                  <wp:wrapNone/>
                  <wp:docPr id="53" name="Grupo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54" name="Group 32"/>
                          <wpg:cNvGrpSpPr>
                            <a:grpSpLocks/>
                          </wpg:cNvGrpSpPr>
                          <wpg:grpSpPr bwMode="auto">
                            <a:xfrm flipV="1">
                              <a:off x="13" y="14340"/>
                              <a:ext cx="1410" cy="71"/>
                              <a:chOff x="-83" y="540"/>
                              <a:chExt cx="1218" cy="71"/>
                            </a:xfrm>
                          </wpg:grpSpPr>
                          <wps:wsp>
                            <wps:cNvPr id="55" name="Rectangle 33"/>
                            <wps:cNvSpPr>
                              <a:spLocks noChangeArrowheads="1"/>
                            </wps:cNvSpPr>
                            <wps:spPr bwMode="auto">
                              <a:xfrm>
                                <a:off x="678" y="540"/>
                                <a:ext cx="457" cy="71"/>
                              </a:xfrm>
                              <a:prstGeom prst="rect">
                                <a:avLst/>
                              </a:prstGeom>
                              <a:solidFill>
                                <a:schemeClr val="accent1"/>
                              </a:solidFill>
                              <a:ln w="9525">
                                <a:solidFill>
                                  <a:schemeClr val="accent1"/>
                                </a:solidFill>
                                <a:miter lim="800000"/>
                                <a:headEnd/>
                                <a:tailEnd/>
                              </a:ln>
                            </wps:spPr>
                            <wps:bodyPr rot="0" vert="horz" wrap="square" lIns="91440" tIns="45720" rIns="91440" bIns="45720" anchor="t" anchorCtr="0" upright="1">
                              <a:noAutofit/>
                            </wps:bodyPr>
                          </wps:wsp>
                          <wps:wsp>
                            <wps:cNvPr id="56" name="AutoShape 4"/>
                            <wps:cNvCnPr>
                              <a:cxnSpLocks noChangeShapeType="1"/>
                            </wps:cNvCnPr>
                            <wps:spPr bwMode="auto">
                              <a:xfrm flipH="1">
                                <a:off x="-83" y="540"/>
                                <a:ext cx="761" cy="0"/>
                              </a:xfrm>
                              <a:prstGeom prst="straightConnector1">
                                <a:avLst/>
                              </a:prstGeom>
                              <a:noFill/>
                              <a:ln w="9525">
                                <a:solidFill>
                                  <a:schemeClr val="accent1"/>
                                </a:solidFill>
                                <a:round/>
                                <a:headEnd/>
                                <a:tailEnd/>
                              </a:ln>
                              <a:extLst>
                                <a:ext uri="{909E8E84-426E-40DD-AFC4-6F175D3DCCD1}">
                                  <a14:hiddenFill xmlns:a14="http://schemas.microsoft.com/office/drawing/2010/main">
                                    <a:noFill/>
                                  </a14:hiddenFill>
                                </a:ext>
                              </a:extLst>
                            </wps:spPr>
                            <wps:bodyPr/>
                          </wps:wsp>
                        </wpg:grpSp>
                        <wps:wsp>
                          <wps:cNvPr id="57"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72B44" w:rsidRDefault="00D72B44">
                                <w:pPr>
                                  <w:pStyle w:val="Sinespaciado"/>
                                  <w:jc w:val="right"/>
                                </w:pPr>
                                <w:r>
                                  <w:fldChar w:fldCharType="begin"/>
                                </w:r>
                                <w:r>
                                  <w:instrText>PAGE    \* MERGEFORMAT</w:instrText>
                                </w:r>
                                <w:r>
                                  <w:fldChar w:fldCharType="separate"/>
                                </w:r>
                                <w:r w:rsidR="00FE5AA0" w:rsidRPr="00FE5AA0">
                                  <w:rPr>
                                    <w:b/>
                                    <w:bCs/>
                                    <w:noProof/>
                                    <w:color w:val="BF8F00" w:themeColor="accent4" w:themeShade="BF"/>
                                    <w:sz w:val="52"/>
                                    <w:szCs w:val="52"/>
                                    <w:lang w:val="es-ES"/>
                                  </w:rPr>
                                  <w:t>0</w:t>
                                </w:r>
                                <w:r>
                                  <w:rPr>
                                    <w:b/>
                                    <w:bCs/>
                                    <w:color w:val="BF8F00"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id="Grupo 53" o:spid="_x0000_s1041" style="position:absolute;margin-left:0;margin-top:0;width:71.25pt;height:149.8pt;flip:x;z-index:251675648;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" o:allowincell="f">
                  <v:group id="Group 32" o:spid="_x0000_s1042" style="position:absolute;left:13;top:14340;width:1410;height:71;flip:y" coordorigin="-83,540" coordsize="12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sZ88MAAADbAAAADwAAAGRycy9kb3ducmV2LnhtbESPQWvCQBSE70L/w/IK&#10;vZlNJUpJXUUEJUgvjW3J8ZF9TZZm34bsNsZ/3xUKHoeZ+YZZbyfbiZEGbxwreE5SEMS104YbBR/n&#10;w/wFhA/IGjvHpOBKHrabh9kac+0u/E5jGRoRIexzVNCG0OdS+roliz5xPXH0vt1gMUQ5NFIPeIlw&#10;28lFmq6kRcNxocWe9i3VP+WvVfC5MxllX9XpLa2JCi2rY2kypZ4ep90riEBTuIf/24VWsMzg9iX+&#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uxnzwwAAANsAAAAP&#10;AAAAAAAAAAAAAAAAAKoCAABkcnMvZG93bnJldi54bWxQSwUGAAAAAAQABAD6AAAAmgMAAAAA&#10;">
                    <v:rect id="Rectangle 33" o:spid="_x0000_s1043" style="position:absolute;left:678;top:540;width:457;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WQpMMA&#10;AADbAAAADwAAAGRycy9kb3ducmV2LnhtbESPT4vCMBTE7wt+h/AEb5r6b5GuUUQUCh506+L50bxt&#10;yzYvtYm1fnsjCHscZuY3zHLdmUq01LjSsoLxKAJBnFldcq7g57wfLkA4j6yxskwKHuRgvep9LDHW&#10;9s7f1KY+FwHCLkYFhfd1LKXLCjLoRrYmDt6vbQz6IJtc6gbvAW4qOYmiT2mw5LBQYE3bgrK/9GYU&#10;HC67JNm3dnZMzGl63Z79aXHRSg363eYLhKfO/4ff7UQrmM/h9SX8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WQpMMAAADbAAAADwAAAAAAAAAAAAAAAACYAgAAZHJzL2Rv&#10;d25yZXYueG1sUEsFBgAAAAAEAAQA9QAAAIgDAAAAAA==&#10;" fillcolor="#5b9bd5 [3204]" strokecolor="#5b9bd5 [3204]"/>
                    <v:shapetype id="_x0000_t32" coordsize="21600,21600" o:spt="32" o:oned="t" path="m,l21600,21600e" filled="f">
                      <v:path arrowok="t" fillok="f" o:connecttype="none"/>
                      <o:lock v:ext="edit" shapetype="t"/>
                    </v:shapetype>
                    <v:shape id="AutoShape 4" o:spid="_x0000_s1044" type="#_x0000_t32" style="position:absolute;left:-83;top:540;width: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sBI8QAAADbAAAADwAAAGRycy9kb3ducmV2LnhtbESPT2vCQBTE74V+h+UVems2ChVJs4oI&#10;pX8uGlt6fmafSXT3bciuMfXTu4LgcZiZ3zD5fLBG9NT5xrGCUZKCIC6dbrhS8Pvz/jIF4QOyRuOY&#10;FPyTh/ns8SHHTLsTF9RvQiUihH2GCuoQ2kxKX9Zk0SeuJY7eznUWQ5RdJXWHpwi3Ro7TdCItNhwX&#10;amxpWVN52BytgmMV/ortV7+fFmdt1qPy+2M1RqWen4bFG4hAQ7iHb+1PreB1Atcv8QfI2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2wEjxAAAANsAAAAPAAAAAAAAAAAA&#10;AAAAAKECAABkcnMvZG93bnJldi54bWxQSwUGAAAAAAQABAD5AAAAkgMAAAAA&#10;" strokecolor="#5b9bd5 [3204]"/>
                  </v:group>
                  <v:rect id="Rectangle 5" o:spid="_x0000_s1045" style="position:absolute;left:405;top:11415;width:1033;height:280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AEsQA&#10;AADbAAAADwAAAGRycy9kb3ducmV2LnhtbESPQWvCQBSE74L/YXlCb3XTFq1EVymCohQPpur5mX1N&#10;gtm3YXeN8d+7hYLHYWa+YWaLztSiJecrywrehgkI4tzqigsFh5/V6wSED8gaa8uk4E4eFvN+b4ap&#10;tjfeU5uFQkQI+xQVlCE0qZQ+L8mgH9qGOHq/1hkMUbpCaoe3CDe1fE+SsTRYcVwosaFlSfkluxoF&#10;p3ai8bwxK3dsP9bb3ei8XF++lXoZdF9TEIG68Az/tzdawegT/r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lQBLEAAAA2wAAAA8AAAAAAAAAAAAAAAAAmAIAAGRycy9k&#10;b3ducmV2LnhtbFBLBQYAAAAABAAEAPUAAACJAwAAAAA=&#10;" stroked="f">
                    <v:textbox style="layout-flow:vertical" inset="0,0,0,0">
                      <w:txbxContent>
                        <w:p w:rsidR="00D72B44" w:rsidRDefault="00D72B44">
                          <w:pPr>
                            <w:pStyle w:val="Sinespaciado"/>
                            <w:jc w:val="right"/>
                          </w:pPr>
                          <w:r>
                            <w:fldChar w:fldCharType="begin"/>
                          </w:r>
                          <w:r>
                            <w:instrText>PAGE    \* MERGEFORMAT</w:instrText>
                          </w:r>
                          <w:r>
                            <w:fldChar w:fldCharType="separate"/>
                          </w:r>
                          <w:r w:rsidR="00FE5AA0" w:rsidRPr="00FE5AA0">
                            <w:rPr>
                              <w:b/>
                              <w:bCs/>
                              <w:noProof/>
                              <w:color w:val="BF8F00" w:themeColor="accent4" w:themeShade="BF"/>
                              <w:sz w:val="52"/>
                              <w:szCs w:val="52"/>
                              <w:lang w:val="es-ES"/>
                            </w:rPr>
                            <w:t>0</w:t>
                          </w:r>
                          <w:r>
                            <w:rPr>
                              <w:b/>
                              <w:bCs/>
                              <w:color w:val="BF8F00" w:themeColor="accent4" w:themeShade="BF"/>
                              <w:sz w:val="52"/>
                              <w:szCs w:val="52"/>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56F0" w:rsidRDefault="00CF56F0" w:rsidP="00F02F78">
      <w:pPr>
        <w:spacing w:after="0" w:line="240" w:lineRule="auto"/>
      </w:pPr>
      <w:r>
        <w:separator/>
      </w:r>
    </w:p>
  </w:footnote>
  <w:footnote w:type="continuationSeparator" w:id="0">
    <w:p w:rsidR="00CF56F0" w:rsidRDefault="00CF56F0" w:rsidP="00F02F78">
      <w:pPr>
        <w:spacing w:after="0" w:line="240" w:lineRule="auto"/>
      </w:pPr>
      <w:r>
        <w:continuationSeparator/>
      </w:r>
    </w:p>
  </w:footnote>
  <w:footnote w:id="1">
    <w:p w:rsidR="00D72B44" w:rsidRDefault="00D72B44">
      <w:pPr>
        <w:pStyle w:val="Textonotapie"/>
      </w:pPr>
      <w:r>
        <w:rPr>
          <w:rStyle w:val="Refdenotaalpie"/>
        </w:rPr>
        <w:footnoteRef/>
      </w:r>
      <w:r>
        <w:t xml:space="preserve"> Por razones de seguridad las correspondientes claves no están indicadas en este documento. </w:t>
      </w:r>
    </w:p>
  </w:footnote>
  <w:footnote w:id="2">
    <w:p w:rsidR="00D72B44" w:rsidRPr="00C57D90" w:rsidRDefault="00D72B44">
      <w:pPr>
        <w:pStyle w:val="Textonotapie"/>
      </w:pPr>
      <w:r>
        <w:rPr>
          <w:rStyle w:val="Refdenotaalpie"/>
        </w:rPr>
        <w:footnoteRef/>
      </w:r>
      <w:r>
        <w:t xml:space="preserve"> Un "tema hijo" en </w:t>
      </w:r>
      <w:proofErr w:type="spellStart"/>
      <w:r>
        <w:t>WordPress</w:t>
      </w:r>
      <w:proofErr w:type="spellEnd"/>
      <w:r>
        <w:t xml:space="preserve"> es un tema que hereda la funcionalidad de otro tema, llamado "tema padre".</w:t>
      </w:r>
    </w:p>
  </w:footnote>
  <w:footnote w:id="3">
    <w:p w:rsidR="00D72B44" w:rsidRDefault="00D72B44">
      <w:pPr>
        <w:pStyle w:val="Textonotapie"/>
      </w:pPr>
      <w:r>
        <w:rPr>
          <w:rStyle w:val="Refdenotaalpie"/>
        </w:rPr>
        <w:footnoteRef/>
      </w:r>
      <w:r>
        <w:t xml:space="preserve"> Se trata de una prueba desafío-respuesta utilizada en computación para determinar cuándo el usuario es o no humano. En los formularios de contacto se usa CAPTCHAS para evitar spam.</w:t>
      </w:r>
    </w:p>
  </w:footnote>
  <w:footnote w:id="4">
    <w:p w:rsidR="00D72B44" w:rsidRDefault="00D72B44">
      <w:pPr>
        <w:pStyle w:val="Textonotapie"/>
      </w:pPr>
      <w:r>
        <w:rPr>
          <w:rStyle w:val="Refdenotaalpie"/>
        </w:rPr>
        <w:footnoteRef/>
      </w:r>
      <w:r>
        <w:t xml:space="preserve"> Un widget es una pequeña aplicación o programa. Entre sus objetivos están dar fácil acceso a funciones frecuentemente usadas y proveer de información visual.</w:t>
      </w:r>
    </w:p>
  </w:footnote>
  <w:footnote w:id="5">
    <w:p w:rsidR="00D72B44" w:rsidRDefault="00D72B44">
      <w:pPr>
        <w:pStyle w:val="Textonotapie"/>
      </w:pPr>
      <w:r>
        <w:rPr>
          <w:rStyle w:val="Refdenotaalpie"/>
        </w:rPr>
        <w:footnoteRef/>
      </w:r>
      <w:r>
        <w:t xml:space="preserve"> En </w:t>
      </w:r>
      <w:proofErr w:type="spellStart"/>
      <w:r>
        <w:t>WordPress</w:t>
      </w:r>
      <w:proofErr w:type="spellEnd"/>
      <w:r>
        <w:t xml:space="preserve"> un </w:t>
      </w:r>
      <w:proofErr w:type="spellStart"/>
      <w:r>
        <w:t>shortcode</w:t>
      </w:r>
      <w:proofErr w:type="spellEnd"/>
      <w:r>
        <w:t xml:space="preserve"> es un código de texto cuya función es conectar funciones escritas en el idioma de programación PHP al sistema </w:t>
      </w:r>
      <w:proofErr w:type="spellStart"/>
      <w:r>
        <w:t>WordPress</w:t>
      </w:r>
      <w:proofErr w:type="spellEnd"/>
      <w:r>
        <w:t xml:space="preserve">. Se usa </w:t>
      </w:r>
      <w:proofErr w:type="spellStart"/>
      <w:r>
        <w:t>shortcodes</w:t>
      </w:r>
      <w:proofErr w:type="spellEnd"/>
      <w:r>
        <w:t xml:space="preserve"> para incluir la funcionalidad de </w:t>
      </w:r>
      <w:proofErr w:type="spellStart"/>
      <w:r>
        <w:t>plugins</w:t>
      </w:r>
      <w:proofErr w:type="spellEnd"/>
      <w:r>
        <w:t xml:space="preserve"> en páginas.</w:t>
      </w:r>
    </w:p>
  </w:footnote>
  <w:footnote w:id="6">
    <w:p w:rsidR="00D72B44" w:rsidRDefault="00D72B44">
      <w:pPr>
        <w:pStyle w:val="Textonotapie"/>
      </w:pPr>
      <w:r>
        <w:rPr>
          <w:rStyle w:val="Refdenotaalpie"/>
        </w:rPr>
        <w:footnoteRef/>
      </w:r>
      <w:r>
        <w:t xml:space="preserve"> A pesar de que el </w:t>
      </w:r>
      <w:proofErr w:type="spellStart"/>
      <w:r>
        <w:t>plugin</w:t>
      </w:r>
      <w:proofErr w:type="spellEnd"/>
      <w:r>
        <w:t xml:space="preserve"> instalado muestra otro nombre, el </w:t>
      </w:r>
      <w:proofErr w:type="spellStart"/>
      <w:r>
        <w:t>plugin</w:t>
      </w:r>
      <w:proofErr w:type="spellEnd"/>
      <w:r>
        <w:t xml:space="preserve"> en línea se llama “</w:t>
      </w:r>
      <w:proofErr w:type="spellStart"/>
      <w:r>
        <w:t>sp-news</w:t>
      </w:r>
      <w:proofErr w:type="spellEnd"/>
      <w:r>
        <w:t xml:space="preserve"> and </w:t>
      </w:r>
      <w:proofErr w:type="spellStart"/>
      <w:r>
        <w:t>scrolling</w:t>
      </w:r>
      <w:proofErr w:type="spellEnd"/>
      <w:r>
        <w:t xml:space="preserve"> </w:t>
      </w:r>
      <w:proofErr w:type="spellStart"/>
      <w:r>
        <w:t>widgets</w:t>
      </w:r>
      <w:proofErr w:type="spellEnd"/>
      <w:r>
        <w:t xml:space="preserve">”.     </w:t>
      </w:r>
    </w:p>
  </w:footnote>
  <w:footnote w:id="7">
    <w:p w:rsidR="00D72B44" w:rsidRDefault="00D72B44">
      <w:pPr>
        <w:pStyle w:val="Textonotapie"/>
      </w:pPr>
      <w:r>
        <w:rPr>
          <w:rStyle w:val="Refdenotaalpie"/>
        </w:rPr>
        <w:footnoteRef/>
      </w:r>
      <w:r>
        <w:t xml:space="preserve"> En teoría se puede añadir videos a la Biblioteca Multimedia. Debido que los archivos digitales suelen que ser pesados es una buena práctica subir los videos a una plataforma de video como </w:t>
      </w:r>
      <w:proofErr w:type="spellStart"/>
      <w:r>
        <w:t>Youtube</w:t>
      </w:r>
      <w:proofErr w:type="spellEnd"/>
      <w:r>
        <w:t xml:space="preserve"> o </w:t>
      </w:r>
      <w:proofErr w:type="spellStart"/>
      <w:r>
        <w:t>Vimeo</w:t>
      </w:r>
      <w:proofErr w:type="spellEnd"/>
      <w:r>
        <w:t xml:space="preserve"> y vincular los videos, como se lo hizo en página </w:t>
      </w:r>
      <w:r w:rsidRPr="00CF3B0A">
        <w:t>http://ciner</w:t>
      </w:r>
      <w:r>
        <w:t>.org</w:t>
      </w:r>
      <w:r w:rsidRPr="00CF3B0A">
        <w:t>/index.php/en-que-trabajamos/comunicacion-especializada-en-el-sector-energetico/</w:t>
      </w:r>
      <w:r>
        <w:t xml:space="preserve">  </w:t>
      </w:r>
    </w:p>
  </w:footnote>
  <w:footnote w:id="8">
    <w:p w:rsidR="00D72B44" w:rsidRDefault="00D72B44">
      <w:pPr>
        <w:pStyle w:val="Textonotapie"/>
      </w:pPr>
      <w:r>
        <w:rPr>
          <w:rStyle w:val="Refdenotaalpie"/>
        </w:rPr>
        <w:footnoteRef/>
      </w:r>
      <w:r>
        <w:t xml:space="preserve"> </w:t>
      </w:r>
      <w:r>
        <w:rPr>
          <w:rStyle w:val="st"/>
        </w:rPr>
        <w:t xml:space="preserve">Las </w:t>
      </w:r>
      <w:r>
        <w:rPr>
          <w:rStyle w:val="nfasis"/>
        </w:rPr>
        <w:t>migas</w:t>
      </w:r>
      <w:r>
        <w:rPr>
          <w:rStyle w:val="st"/>
        </w:rPr>
        <w:t xml:space="preserve"> de pan (en inglés, "</w:t>
      </w:r>
      <w:proofErr w:type="spellStart"/>
      <w:r>
        <w:rPr>
          <w:rStyle w:val="st"/>
        </w:rPr>
        <w:t>breadcrumbs</w:t>
      </w:r>
      <w:proofErr w:type="spellEnd"/>
      <w:r>
        <w:rPr>
          <w:rStyle w:val="st"/>
        </w:rPr>
        <w:t xml:space="preserve">") indican la posición de la página actual dentro de la jerarquía de </w:t>
      </w:r>
      <w:r>
        <w:rPr>
          <w:rStyle w:val="nfasis"/>
        </w:rPr>
        <w:t>navegación</w:t>
      </w:r>
      <w:r>
        <w:rPr>
          <w:rStyle w:val="st"/>
        </w:rPr>
        <w:t xml:space="preserve"> del sitio.</w:t>
      </w:r>
    </w:p>
  </w:footnote>
  <w:footnote w:id="9">
    <w:p w:rsidR="00FE5AA0" w:rsidRDefault="00FE5AA0">
      <w:pPr>
        <w:pStyle w:val="Textonotapie"/>
      </w:pPr>
      <w:ins w:id="74" w:author="EnDev" w:date="2016-08-15T12:43:00Z">
        <w:r>
          <w:rPr>
            <w:rStyle w:val="Refdenotaalpie"/>
          </w:rPr>
          <w:footnoteRef/>
        </w:r>
        <w:r>
          <w:t xml:space="preserve"> </w:t>
        </w:r>
        <w:proofErr w:type="spellStart"/>
        <w:r>
          <w:t>Veáse</w:t>
        </w:r>
        <w:proofErr w:type="spellEnd"/>
        <w:r>
          <w:t xml:space="preserve"> por ejemplo </w:t>
        </w:r>
        <w:r w:rsidRPr="00FE5AA0">
          <w:t>https://identitysafe.norton.com/es/password-generator</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2B44" w:rsidRDefault="00D72B4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2B44" w:rsidRDefault="00D72B44">
    <w:pPr>
      <w:pStyle w:val="Encabezado1"/>
    </w:pPr>
    <w:r>
      <w:rPr>
        <w:noProof/>
        <w:lang w:eastAsia="es-BO"/>
      </w:rPr>
      <w:drawing>
        <wp:anchor distT="0" distB="0" distL="114300" distR="114300" simplePos="0" relativeHeight="251678720" behindDoc="1" locked="0" layoutInCell="1" allowOverlap="1" wp14:anchorId="71E3C901" wp14:editId="4AA326EB">
          <wp:simplePos x="0" y="0"/>
          <wp:positionH relativeFrom="margin">
            <wp:align>left</wp:align>
          </wp:positionH>
          <wp:positionV relativeFrom="paragraph">
            <wp:posOffset>-572770</wp:posOffset>
          </wp:positionV>
          <wp:extent cx="1714500" cy="952500"/>
          <wp:effectExtent l="0" t="0" r="0" b="0"/>
          <wp:wrapTopAndBottom/>
          <wp:docPr id="1" name="Imagen 1" descr="CINER CENTRO DE INFORMACIÓN EN ENERGIAS RENOV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NER CENTRO DE INFORMACIÓN EN ENERGIAS RENOVABL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95250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2B44" w:rsidRDefault="00D72B44">
    <w:pPr>
      <w:pStyle w:val="Encabezado"/>
    </w:pPr>
    <w:r>
      <w:rPr>
        <w:noProof/>
        <w:lang w:eastAsia="es-BO"/>
      </w:rPr>
      <w:drawing>
        <wp:anchor distT="0" distB="0" distL="114300" distR="114300" simplePos="0" relativeHeight="251676672" behindDoc="1" locked="0" layoutInCell="1" allowOverlap="1" wp14:anchorId="1BB45AC1" wp14:editId="710A5E66">
          <wp:simplePos x="0" y="0"/>
          <wp:positionH relativeFrom="margin">
            <wp:align>left</wp:align>
          </wp:positionH>
          <wp:positionV relativeFrom="paragraph">
            <wp:posOffset>-534670</wp:posOffset>
          </wp:positionV>
          <wp:extent cx="1714500" cy="952500"/>
          <wp:effectExtent l="0" t="0" r="0" b="0"/>
          <wp:wrapTopAndBottom/>
          <wp:docPr id="4" name="Imagen 4" descr="CINER CENTRO DE INFORMACIÓN EN ENERGIAS RENOV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NER CENTRO DE INFORMACIÓN EN ENERGIAS RENOVABL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95250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75AA5"/>
    <w:multiLevelType w:val="hybridMultilevel"/>
    <w:tmpl w:val="E380488A"/>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2775B"/>
    <w:multiLevelType w:val="multilevel"/>
    <w:tmpl w:val="2CA8B6C4"/>
    <w:lvl w:ilvl="0">
      <w:start w:val="1"/>
      <w:numFmt w:val="decimal"/>
      <w:pStyle w:val="Ttulo11"/>
      <w:lvlText w:val="%1"/>
      <w:lvlJc w:val="left"/>
      <w:pPr>
        <w:ind w:left="432" w:hanging="432"/>
      </w:pPr>
    </w:lvl>
    <w:lvl w:ilvl="1">
      <w:start w:val="1"/>
      <w:numFmt w:val="decimal"/>
      <w:pStyle w:val="Ttulo21"/>
      <w:lvlText w:val="%1.%2"/>
      <w:lvlJc w:val="left"/>
      <w:pPr>
        <w:ind w:left="576" w:hanging="576"/>
      </w:pPr>
      <w:rPr>
        <w:sz w:val="22"/>
        <w:szCs w:val="22"/>
        <w:lang w:val="es-ES"/>
      </w:rPr>
    </w:lvl>
    <w:lvl w:ilvl="2">
      <w:start w:val="1"/>
      <w:numFmt w:val="decimal"/>
      <w:pStyle w:val="Ttulo31"/>
      <w:lvlText w:val="%1.%2.%3"/>
      <w:lvlJc w:val="left"/>
      <w:pPr>
        <w:ind w:left="720" w:hanging="720"/>
      </w:pPr>
    </w:lvl>
    <w:lvl w:ilvl="3">
      <w:start w:val="1"/>
      <w:numFmt w:val="decimal"/>
      <w:pStyle w:val="Ttulo41"/>
      <w:lvlText w:val="%1.%2.%3.%4"/>
      <w:lvlJc w:val="left"/>
      <w:pPr>
        <w:ind w:left="864" w:hanging="864"/>
      </w:pPr>
    </w:lvl>
    <w:lvl w:ilvl="4">
      <w:start w:val="1"/>
      <w:numFmt w:val="decimal"/>
      <w:pStyle w:val="Ttulo51"/>
      <w:lvlText w:val="%1.%2.%3.%4.%5"/>
      <w:lvlJc w:val="left"/>
      <w:pPr>
        <w:ind w:left="1008" w:hanging="1008"/>
      </w:pPr>
    </w:lvl>
    <w:lvl w:ilvl="5">
      <w:start w:val="1"/>
      <w:numFmt w:val="decimal"/>
      <w:pStyle w:val="Ttulo61"/>
      <w:lvlText w:val="%1.%2.%3.%4.%5.%6"/>
      <w:lvlJc w:val="left"/>
      <w:pPr>
        <w:ind w:left="1152" w:hanging="1152"/>
      </w:pPr>
    </w:lvl>
    <w:lvl w:ilvl="6">
      <w:start w:val="1"/>
      <w:numFmt w:val="decimal"/>
      <w:pStyle w:val="Ttulo71"/>
      <w:lvlText w:val="%1.%2.%3.%4.%5.%6.%7"/>
      <w:lvlJc w:val="left"/>
      <w:pPr>
        <w:ind w:left="1296" w:hanging="1296"/>
      </w:pPr>
    </w:lvl>
    <w:lvl w:ilvl="7">
      <w:start w:val="1"/>
      <w:numFmt w:val="decimal"/>
      <w:pStyle w:val="Ttulo81"/>
      <w:lvlText w:val="%1.%2.%3.%4.%5.%6.%7.%8"/>
      <w:lvlJc w:val="left"/>
      <w:pPr>
        <w:ind w:left="1440" w:hanging="1440"/>
      </w:pPr>
    </w:lvl>
    <w:lvl w:ilvl="8">
      <w:start w:val="1"/>
      <w:numFmt w:val="decimal"/>
      <w:pStyle w:val="Ttulo91"/>
      <w:lvlText w:val="%1.%2.%3.%4.%5.%6.%7.%8.%9"/>
      <w:lvlJc w:val="left"/>
      <w:pPr>
        <w:ind w:left="1584" w:hanging="1584"/>
      </w:pPr>
    </w:lvl>
  </w:abstractNum>
  <w:abstractNum w:abstractNumId="2">
    <w:nsid w:val="1F6D4D61"/>
    <w:multiLevelType w:val="multilevel"/>
    <w:tmpl w:val="953C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C26569"/>
    <w:multiLevelType w:val="hybridMultilevel"/>
    <w:tmpl w:val="BA167E66"/>
    <w:lvl w:ilvl="0" w:tplc="86643F1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7AE3EBF"/>
    <w:multiLevelType w:val="hybridMultilevel"/>
    <w:tmpl w:val="09EA92D4"/>
    <w:lvl w:ilvl="0" w:tplc="60844110">
      <w:start w:val="1"/>
      <w:numFmt w:val="decimal"/>
      <w:pStyle w:val="Estilo1"/>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nsid w:val="3A980776"/>
    <w:multiLevelType w:val="hybridMultilevel"/>
    <w:tmpl w:val="62F48732"/>
    <w:lvl w:ilvl="0" w:tplc="86643F1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C787845"/>
    <w:multiLevelType w:val="hybridMultilevel"/>
    <w:tmpl w:val="444EC0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9FF05B3"/>
    <w:multiLevelType w:val="hybridMultilevel"/>
    <w:tmpl w:val="4E2E9E62"/>
    <w:lvl w:ilvl="0" w:tplc="86643F1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D475CEB"/>
    <w:multiLevelType w:val="hybridMultilevel"/>
    <w:tmpl w:val="77BCE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8C26265"/>
    <w:multiLevelType w:val="hybridMultilevel"/>
    <w:tmpl w:val="A8A41FA0"/>
    <w:lvl w:ilvl="0" w:tplc="C44AC6B6">
      <w:start w:val="1"/>
      <w:numFmt w:val="decimal"/>
      <w:lvlText w:val="%1)"/>
      <w:lvlJc w:val="left"/>
      <w:pPr>
        <w:ind w:left="720" w:hanging="360"/>
      </w:pPr>
      <w:rPr>
        <w:rFonts w:hint="default"/>
        <w:lang w:val="es-B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D723E0"/>
    <w:multiLevelType w:val="hybridMultilevel"/>
    <w:tmpl w:val="E7485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283BE9"/>
    <w:multiLevelType w:val="hybridMultilevel"/>
    <w:tmpl w:val="0CF6BE42"/>
    <w:lvl w:ilvl="0" w:tplc="08090001">
      <w:start w:val="1"/>
      <w:numFmt w:val="bullet"/>
      <w:lvlText w:val=""/>
      <w:lvlJc w:val="left"/>
      <w:pPr>
        <w:ind w:left="2130" w:hanging="360"/>
      </w:pPr>
      <w:rPr>
        <w:rFonts w:ascii="Symbol" w:hAnsi="Symbol" w:hint="default"/>
      </w:rPr>
    </w:lvl>
    <w:lvl w:ilvl="1" w:tplc="08090003" w:tentative="1">
      <w:start w:val="1"/>
      <w:numFmt w:val="bullet"/>
      <w:lvlText w:val="o"/>
      <w:lvlJc w:val="left"/>
      <w:pPr>
        <w:ind w:left="2850" w:hanging="360"/>
      </w:pPr>
      <w:rPr>
        <w:rFonts w:ascii="Courier New" w:hAnsi="Courier New" w:cs="Courier New" w:hint="default"/>
      </w:rPr>
    </w:lvl>
    <w:lvl w:ilvl="2" w:tplc="08090005" w:tentative="1">
      <w:start w:val="1"/>
      <w:numFmt w:val="bullet"/>
      <w:lvlText w:val=""/>
      <w:lvlJc w:val="left"/>
      <w:pPr>
        <w:ind w:left="3570" w:hanging="360"/>
      </w:pPr>
      <w:rPr>
        <w:rFonts w:ascii="Wingdings" w:hAnsi="Wingdings" w:hint="default"/>
      </w:rPr>
    </w:lvl>
    <w:lvl w:ilvl="3" w:tplc="08090001" w:tentative="1">
      <w:start w:val="1"/>
      <w:numFmt w:val="bullet"/>
      <w:lvlText w:val=""/>
      <w:lvlJc w:val="left"/>
      <w:pPr>
        <w:ind w:left="4290" w:hanging="360"/>
      </w:pPr>
      <w:rPr>
        <w:rFonts w:ascii="Symbol" w:hAnsi="Symbol" w:hint="default"/>
      </w:rPr>
    </w:lvl>
    <w:lvl w:ilvl="4" w:tplc="08090003" w:tentative="1">
      <w:start w:val="1"/>
      <w:numFmt w:val="bullet"/>
      <w:lvlText w:val="o"/>
      <w:lvlJc w:val="left"/>
      <w:pPr>
        <w:ind w:left="5010" w:hanging="360"/>
      </w:pPr>
      <w:rPr>
        <w:rFonts w:ascii="Courier New" w:hAnsi="Courier New" w:cs="Courier New" w:hint="default"/>
      </w:rPr>
    </w:lvl>
    <w:lvl w:ilvl="5" w:tplc="08090005" w:tentative="1">
      <w:start w:val="1"/>
      <w:numFmt w:val="bullet"/>
      <w:lvlText w:val=""/>
      <w:lvlJc w:val="left"/>
      <w:pPr>
        <w:ind w:left="5730" w:hanging="360"/>
      </w:pPr>
      <w:rPr>
        <w:rFonts w:ascii="Wingdings" w:hAnsi="Wingdings" w:hint="default"/>
      </w:rPr>
    </w:lvl>
    <w:lvl w:ilvl="6" w:tplc="08090001" w:tentative="1">
      <w:start w:val="1"/>
      <w:numFmt w:val="bullet"/>
      <w:lvlText w:val=""/>
      <w:lvlJc w:val="left"/>
      <w:pPr>
        <w:ind w:left="6450" w:hanging="360"/>
      </w:pPr>
      <w:rPr>
        <w:rFonts w:ascii="Symbol" w:hAnsi="Symbol" w:hint="default"/>
      </w:rPr>
    </w:lvl>
    <w:lvl w:ilvl="7" w:tplc="08090003" w:tentative="1">
      <w:start w:val="1"/>
      <w:numFmt w:val="bullet"/>
      <w:lvlText w:val="o"/>
      <w:lvlJc w:val="left"/>
      <w:pPr>
        <w:ind w:left="7170" w:hanging="360"/>
      </w:pPr>
      <w:rPr>
        <w:rFonts w:ascii="Courier New" w:hAnsi="Courier New" w:cs="Courier New" w:hint="default"/>
      </w:rPr>
    </w:lvl>
    <w:lvl w:ilvl="8" w:tplc="08090005" w:tentative="1">
      <w:start w:val="1"/>
      <w:numFmt w:val="bullet"/>
      <w:lvlText w:val=""/>
      <w:lvlJc w:val="left"/>
      <w:pPr>
        <w:ind w:left="7890" w:hanging="360"/>
      </w:pPr>
      <w:rPr>
        <w:rFonts w:ascii="Wingdings" w:hAnsi="Wingdings" w:hint="default"/>
      </w:rPr>
    </w:lvl>
  </w:abstractNum>
  <w:abstractNum w:abstractNumId="12">
    <w:nsid w:val="731E172A"/>
    <w:multiLevelType w:val="hybridMultilevel"/>
    <w:tmpl w:val="CAE43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6BC6308"/>
    <w:multiLevelType w:val="hybridMultilevel"/>
    <w:tmpl w:val="B31A854A"/>
    <w:lvl w:ilvl="0" w:tplc="7FE4CCA0">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num w:numId="1">
    <w:abstractNumId w:val="1"/>
  </w:num>
  <w:num w:numId="2">
    <w:abstractNumId w:val="4"/>
  </w:num>
  <w:num w:numId="3">
    <w:abstractNumId w:val="2"/>
  </w:num>
  <w:num w:numId="4">
    <w:abstractNumId w:val="7"/>
  </w:num>
  <w:num w:numId="5">
    <w:abstractNumId w:val="3"/>
  </w:num>
  <w:num w:numId="6">
    <w:abstractNumId w:val="5"/>
  </w:num>
  <w:num w:numId="7">
    <w:abstractNumId w:val="6"/>
  </w:num>
  <w:num w:numId="8">
    <w:abstractNumId w:val="10"/>
  </w:num>
  <w:num w:numId="9">
    <w:abstractNumId w:val="12"/>
  </w:num>
  <w:num w:numId="10">
    <w:abstractNumId w:val="8"/>
  </w:num>
  <w:num w:numId="11">
    <w:abstractNumId w:val="11"/>
  </w:num>
  <w:num w:numId="12">
    <w:abstractNumId w:val="13"/>
  </w:num>
  <w:num w:numId="13">
    <w:abstractNumId w:val="0"/>
  </w:num>
  <w:num w:numId="1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F78"/>
    <w:rsid w:val="00000823"/>
    <w:rsid w:val="0000196B"/>
    <w:rsid w:val="000058C8"/>
    <w:rsid w:val="0000642B"/>
    <w:rsid w:val="00006AB9"/>
    <w:rsid w:val="00007524"/>
    <w:rsid w:val="00010F08"/>
    <w:rsid w:val="000111B6"/>
    <w:rsid w:val="0001163B"/>
    <w:rsid w:val="000127C1"/>
    <w:rsid w:val="00016C74"/>
    <w:rsid w:val="00017C24"/>
    <w:rsid w:val="00024A8C"/>
    <w:rsid w:val="0002581F"/>
    <w:rsid w:val="00027846"/>
    <w:rsid w:val="0003194F"/>
    <w:rsid w:val="000340C6"/>
    <w:rsid w:val="0004343D"/>
    <w:rsid w:val="000524F5"/>
    <w:rsid w:val="00052F0D"/>
    <w:rsid w:val="00055073"/>
    <w:rsid w:val="0005616A"/>
    <w:rsid w:val="00057C4C"/>
    <w:rsid w:val="00060E87"/>
    <w:rsid w:val="00061B39"/>
    <w:rsid w:val="000669F4"/>
    <w:rsid w:val="00066CA0"/>
    <w:rsid w:val="00072896"/>
    <w:rsid w:val="0007749B"/>
    <w:rsid w:val="00085044"/>
    <w:rsid w:val="0009199D"/>
    <w:rsid w:val="00092CB0"/>
    <w:rsid w:val="00097380"/>
    <w:rsid w:val="000A1DB3"/>
    <w:rsid w:val="000A1E16"/>
    <w:rsid w:val="000A4327"/>
    <w:rsid w:val="000B0A04"/>
    <w:rsid w:val="000B6D7D"/>
    <w:rsid w:val="000C0FD9"/>
    <w:rsid w:val="000C27B9"/>
    <w:rsid w:val="000C4F46"/>
    <w:rsid w:val="000D614B"/>
    <w:rsid w:val="000E3305"/>
    <w:rsid w:val="000E3A35"/>
    <w:rsid w:val="000E67E4"/>
    <w:rsid w:val="000E7C00"/>
    <w:rsid w:val="000F005C"/>
    <w:rsid w:val="000F0B85"/>
    <w:rsid w:val="000F28C6"/>
    <w:rsid w:val="000F38F7"/>
    <w:rsid w:val="000F47AD"/>
    <w:rsid w:val="000F56CC"/>
    <w:rsid w:val="001037D5"/>
    <w:rsid w:val="001042A0"/>
    <w:rsid w:val="00110562"/>
    <w:rsid w:val="0011157A"/>
    <w:rsid w:val="00113190"/>
    <w:rsid w:val="00115047"/>
    <w:rsid w:val="001163E3"/>
    <w:rsid w:val="00116CC8"/>
    <w:rsid w:val="001248A3"/>
    <w:rsid w:val="0012678B"/>
    <w:rsid w:val="00131ABE"/>
    <w:rsid w:val="001336C3"/>
    <w:rsid w:val="0013375F"/>
    <w:rsid w:val="00134B5C"/>
    <w:rsid w:val="00135F48"/>
    <w:rsid w:val="00141BFC"/>
    <w:rsid w:val="001440FF"/>
    <w:rsid w:val="001454AE"/>
    <w:rsid w:val="00152DE1"/>
    <w:rsid w:val="00157C5F"/>
    <w:rsid w:val="001602EF"/>
    <w:rsid w:val="00160B62"/>
    <w:rsid w:val="00164C4E"/>
    <w:rsid w:val="00166ACC"/>
    <w:rsid w:val="0017208C"/>
    <w:rsid w:val="0017552E"/>
    <w:rsid w:val="00176AA3"/>
    <w:rsid w:val="00176BBF"/>
    <w:rsid w:val="00184380"/>
    <w:rsid w:val="00187E28"/>
    <w:rsid w:val="001A3BA5"/>
    <w:rsid w:val="001A46E2"/>
    <w:rsid w:val="001A5ECF"/>
    <w:rsid w:val="001B146B"/>
    <w:rsid w:val="001B4351"/>
    <w:rsid w:val="001C43A5"/>
    <w:rsid w:val="001C507E"/>
    <w:rsid w:val="001C52B3"/>
    <w:rsid w:val="001C5B4E"/>
    <w:rsid w:val="001C5D8D"/>
    <w:rsid w:val="001D09B1"/>
    <w:rsid w:val="001D14D9"/>
    <w:rsid w:val="001D16F5"/>
    <w:rsid w:val="001D27E5"/>
    <w:rsid w:val="001D3C2A"/>
    <w:rsid w:val="001D5208"/>
    <w:rsid w:val="001E07EE"/>
    <w:rsid w:val="001E7CCD"/>
    <w:rsid w:val="001F4D26"/>
    <w:rsid w:val="001F6583"/>
    <w:rsid w:val="001F6714"/>
    <w:rsid w:val="001F7FE6"/>
    <w:rsid w:val="0020075B"/>
    <w:rsid w:val="00202621"/>
    <w:rsid w:val="0020556F"/>
    <w:rsid w:val="002116C9"/>
    <w:rsid w:val="002117B8"/>
    <w:rsid w:val="002172FE"/>
    <w:rsid w:val="00217C39"/>
    <w:rsid w:val="002273D8"/>
    <w:rsid w:val="00233C18"/>
    <w:rsid w:val="002352ED"/>
    <w:rsid w:val="00235DFF"/>
    <w:rsid w:val="00243882"/>
    <w:rsid w:val="00243E68"/>
    <w:rsid w:val="00250F18"/>
    <w:rsid w:val="0025151F"/>
    <w:rsid w:val="00253096"/>
    <w:rsid w:val="0025395D"/>
    <w:rsid w:val="002561F0"/>
    <w:rsid w:val="00267157"/>
    <w:rsid w:val="00275B94"/>
    <w:rsid w:val="00276CDC"/>
    <w:rsid w:val="00277B13"/>
    <w:rsid w:val="00284514"/>
    <w:rsid w:val="00287185"/>
    <w:rsid w:val="00287274"/>
    <w:rsid w:val="002977DF"/>
    <w:rsid w:val="002A066C"/>
    <w:rsid w:val="002A1C92"/>
    <w:rsid w:val="002A44E0"/>
    <w:rsid w:val="002B066E"/>
    <w:rsid w:val="002B2BF2"/>
    <w:rsid w:val="002B2F78"/>
    <w:rsid w:val="002B56A8"/>
    <w:rsid w:val="002B7ACF"/>
    <w:rsid w:val="002C00F2"/>
    <w:rsid w:val="002C023B"/>
    <w:rsid w:val="002C0768"/>
    <w:rsid w:val="002C08EB"/>
    <w:rsid w:val="002C1127"/>
    <w:rsid w:val="002C1F97"/>
    <w:rsid w:val="002C28C7"/>
    <w:rsid w:val="002C335A"/>
    <w:rsid w:val="002C45AD"/>
    <w:rsid w:val="002D16B1"/>
    <w:rsid w:val="002D1A32"/>
    <w:rsid w:val="002D3CB2"/>
    <w:rsid w:val="002D4F19"/>
    <w:rsid w:val="002E0185"/>
    <w:rsid w:val="002E3D06"/>
    <w:rsid w:val="002E42F4"/>
    <w:rsid w:val="002E47C5"/>
    <w:rsid w:val="002E53A8"/>
    <w:rsid w:val="002E60D8"/>
    <w:rsid w:val="002F3138"/>
    <w:rsid w:val="002F4666"/>
    <w:rsid w:val="00300213"/>
    <w:rsid w:val="00300669"/>
    <w:rsid w:val="00302E09"/>
    <w:rsid w:val="0030324D"/>
    <w:rsid w:val="00304DA8"/>
    <w:rsid w:val="00311D4D"/>
    <w:rsid w:val="00315CFF"/>
    <w:rsid w:val="003165DF"/>
    <w:rsid w:val="00323F8C"/>
    <w:rsid w:val="0033370D"/>
    <w:rsid w:val="00334527"/>
    <w:rsid w:val="00335DCF"/>
    <w:rsid w:val="0033607F"/>
    <w:rsid w:val="00336107"/>
    <w:rsid w:val="00337301"/>
    <w:rsid w:val="00340926"/>
    <w:rsid w:val="0034237B"/>
    <w:rsid w:val="00343205"/>
    <w:rsid w:val="00343A90"/>
    <w:rsid w:val="0034449E"/>
    <w:rsid w:val="003466BF"/>
    <w:rsid w:val="00355527"/>
    <w:rsid w:val="00362B90"/>
    <w:rsid w:val="00365F1A"/>
    <w:rsid w:val="003702A6"/>
    <w:rsid w:val="003776F6"/>
    <w:rsid w:val="00385469"/>
    <w:rsid w:val="00391421"/>
    <w:rsid w:val="00393B69"/>
    <w:rsid w:val="00394205"/>
    <w:rsid w:val="00395E39"/>
    <w:rsid w:val="00396329"/>
    <w:rsid w:val="003A1651"/>
    <w:rsid w:val="003A2E7B"/>
    <w:rsid w:val="003A3291"/>
    <w:rsid w:val="003A7173"/>
    <w:rsid w:val="003B0F32"/>
    <w:rsid w:val="003B1ABD"/>
    <w:rsid w:val="003B4231"/>
    <w:rsid w:val="003B610C"/>
    <w:rsid w:val="003B7A20"/>
    <w:rsid w:val="003C41C8"/>
    <w:rsid w:val="003C7532"/>
    <w:rsid w:val="003D0A11"/>
    <w:rsid w:val="003D7235"/>
    <w:rsid w:val="003D7860"/>
    <w:rsid w:val="003E0113"/>
    <w:rsid w:val="003E0929"/>
    <w:rsid w:val="003E63F5"/>
    <w:rsid w:val="003E7048"/>
    <w:rsid w:val="003E787D"/>
    <w:rsid w:val="003F1EBD"/>
    <w:rsid w:val="003F4B28"/>
    <w:rsid w:val="003F616D"/>
    <w:rsid w:val="003F6934"/>
    <w:rsid w:val="003F790C"/>
    <w:rsid w:val="00402101"/>
    <w:rsid w:val="00402FD3"/>
    <w:rsid w:val="004050D4"/>
    <w:rsid w:val="004051C2"/>
    <w:rsid w:val="00417795"/>
    <w:rsid w:val="004177DA"/>
    <w:rsid w:val="00427E76"/>
    <w:rsid w:val="00430299"/>
    <w:rsid w:val="00430393"/>
    <w:rsid w:val="0043608C"/>
    <w:rsid w:val="00436FAA"/>
    <w:rsid w:val="0044262F"/>
    <w:rsid w:val="004435A5"/>
    <w:rsid w:val="00445EE4"/>
    <w:rsid w:val="00447575"/>
    <w:rsid w:val="00450E8F"/>
    <w:rsid w:val="004544D3"/>
    <w:rsid w:val="004604BF"/>
    <w:rsid w:val="00461585"/>
    <w:rsid w:val="004660AD"/>
    <w:rsid w:val="0047240B"/>
    <w:rsid w:val="004724E1"/>
    <w:rsid w:val="0047503A"/>
    <w:rsid w:val="00475EB1"/>
    <w:rsid w:val="004768EB"/>
    <w:rsid w:val="00480420"/>
    <w:rsid w:val="00481B5F"/>
    <w:rsid w:val="004876A0"/>
    <w:rsid w:val="00491A40"/>
    <w:rsid w:val="004940D4"/>
    <w:rsid w:val="00494221"/>
    <w:rsid w:val="00494E57"/>
    <w:rsid w:val="00497978"/>
    <w:rsid w:val="004A55B1"/>
    <w:rsid w:val="004B672D"/>
    <w:rsid w:val="004C2BAA"/>
    <w:rsid w:val="004C37ED"/>
    <w:rsid w:val="004C48F5"/>
    <w:rsid w:val="004C61E1"/>
    <w:rsid w:val="004C6A55"/>
    <w:rsid w:val="004D181A"/>
    <w:rsid w:val="004D2B0D"/>
    <w:rsid w:val="004D47E3"/>
    <w:rsid w:val="004D6A91"/>
    <w:rsid w:val="004D7FE4"/>
    <w:rsid w:val="004E159C"/>
    <w:rsid w:val="004E1A0B"/>
    <w:rsid w:val="004E5B63"/>
    <w:rsid w:val="004E7088"/>
    <w:rsid w:val="004E754E"/>
    <w:rsid w:val="004E7CA4"/>
    <w:rsid w:val="004F132D"/>
    <w:rsid w:val="004F17A4"/>
    <w:rsid w:val="004F664D"/>
    <w:rsid w:val="004F6650"/>
    <w:rsid w:val="004F681D"/>
    <w:rsid w:val="00502BBC"/>
    <w:rsid w:val="005049BA"/>
    <w:rsid w:val="00504BA1"/>
    <w:rsid w:val="0050600C"/>
    <w:rsid w:val="00511502"/>
    <w:rsid w:val="00516EE4"/>
    <w:rsid w:val="0052282C"/>
    <w:rsid w:val="00532382"/>
    <w:rsid w:val="00534157"/>
    <w:rsid w:val="00535C05"/>
    <w:rsid w:val="00536156"/>
    <w:rsid w:val="00542092"/>
    <w:rsid w:val="00546D7F"/>
    <w:rsid w:val="005601B5"/>
    <w:rsid w:val="00561EDD"/>
    <w:rsid w:val="00562F03"/>
    <w:rsid w:val="00571195"/>
    <w:rsid w:val="0057424A"/>
    <w:rsid w:val="00574366"/>
    <w:rsid w:val="00575EF4"/>
    <w:rsid w:val="00577D6E"/>
    <w:rsid w:val="00581036"/>
    <w:rsid w:val="00587B47"/>
    <w:rsid w:val="00592E4C"/>
    <w:rsid w:val="00597B2F"/>
    <w:rsid w:val="005A62D1"/>
    <w:rsid w:val="005A7142"/>
    <w:rsid w:val="005A7F20"/>
    <w:rsid w:val="005B24EF"/>
    <w:rsid w:val="005B39D0"/>
    <w:rsid w:val="005B7C9A"/>
    <w:rsid w:val="005B7E3D"/>
    <w:rsid w:val="005C05C5"/>
    <w:rsid w:val="005C0DD2"/>
    <w:rsid w:val="005C357A"/>
    <w:rsid w:val="005D41F1"/>
    <w:rsid w:val="005E01B4"/>
    <w:rsid w:val="005E0DA2"/>
    <w:rsid w:val="005E0E9C"/>
    <w:rsid w:val="005E0FBE"/>
    <w:rsid w:val="005E2AAF"/>
    <w:rsid w:val="005E5FC8"/>
    <w:rsid w:val="005F641B"/>
    <w:rsid w:val="00604014"/>
    <w:rsid w:val="006067AB"/>
    <w:rsid w:val="00611469"/>
    <w:rsid w:val="00612582"/>
    <w:rsid w:val="00622183"/>
    <w:rsid w:val="00627D3F"/>
    <w:rsid w:val="00627ED2"/>
    <w:rsid w:val="006321FB"/>
    <w:rsid w:val="0063244B"/>
    <w:rsid w:val="00633363"/>
    <w:rsid w:val="00640F4A"/>
    <w:rsid w:val="00640F8B"/>
    <w:rsid w:val="006417B4"/>
    <w:rsid w:val="0064472D"/>
    <w:rsid w:val="00644C52"/>
    <w:rsid w:val="00645031"/>
    <w:rsid w:val="006468D9"/>
    <w:rsid w:val="006469C9"/>
    <w:rsid w:val="00650952"/>
    <w:rsid w:val="00650FFD"/>
    <w:rsid w:val="006520BC"/>
    <w:rsid w:val="006540D9"/>
    <w:rsid w:val="0065667A"/>
    <w:rsid w:val="006650F1"/>
    <w:rsid w:val="006664AE"/>
    <w:rsid w:val="00667E76"/>
    <w:rsid w:val="0067007C"/>
    <w:rsid w:val="00671F1F"/>
    <w:rsid w:val="006724C7"/>
    <w:rsid w:val="00672EB9"/>
    <w:rsid w:val="00673845"/>
    <w:rsid w:val="00673A07"/>
    <w:rsid w:val="0068210F"/>
    <w:rsid w:val="00682144"/>
    <w:rsid w:val="00683633"/>
    <w:rsid w:val="00690CCC"/>
    <w:rsid w:val="00691D8A"/>
    <w:rsid w:val="00693386"/>
    <w:rsid w:val="00694E20"/>
    <w:rsid w:val="006A3E8E"/>
    <w:rsid w:val="006B1366"/>
    <w:rsid w:val="006B2423"/>
    <w:rsid w:val="006B3D8D"/>
    <w:rsid w:val="006B6251"/>
    <w:rsid w:val="006C033E"/>
    <w:rsid w:val="006C08BD"/>
    <w:rsid w:val="006C1921"/>
    <w:rsid w:val="006C3441"/>
    <w:rsid w:val="006C39C1"/>
    <w:rsid w:val="006C483F"/>
    <w:rsid w:val="006C7F37"/>
    <w:rsid w:val="006D1F26"/>
    <w:rsid w:val="006D66C1"/>
    <w:rsid w:val="006D6D1B"/>
    <w:rsid w:val="006E0BEE"/>
    <w:rsid w:val="006E1C23"/>
    <w:rsid w:val="007001F6"/>
    <w:rsid w:val="00707185"/>
    <w:rsid w:val="00713891"/>
    <w:rsid w:val="00724621"/>
    <w:rsid w:val="00730F47"/>
    <w:rsid w:val="00730F57"/>
    <w:rsid w:val="00734320"/>
    <w:rsid w:val="007352E6"/>
    <w:rsid w:val="007355D0"/>
    <w:rsid w:val="007373D5"/>
    <w:rsid w:val="00743FAD"/>
    <w:rsid w:val="007464ED"/>
    <w:rsid w:val="00747D80"/>
    <w:rsid w:val="0075205F"/>
    <w:rsid w:val="00752A8B"/>
    <w:rsid w:val="00757133"/>
    <w:rsid w:val="00761365"/>
    <w:rsid w:val="007647A9"/>
    <w:rsid w:val="00764B9D"/>
    <w:rsid w:val="007657DA"/>
    <w:rsid w:val="00765D87"/>
    <w:rsid w:val="00772310"/>
    <w:rsid w:val="00772350"/>
    <w:rsid w:val="0077262A"/>
    <w:rsid w:val="007737FD"/>
    <w:rsid w:val="00777E57"/>
    <w:rsid w:val="007805A6"/>
    <w:rsid w:val="00782D4D"/>
    <w:rsid w:val="00783F4E"/>
    <w:rsid w:val="00791451"/>
    <w:rsid w:val="007A1371"/>
    <w:rsid w:val="007A2C34"/>
    <w:rsid w:val="007A5CDF"/>
    <w:rsid w:val="007A61A6"/>
    <w:rsid w:val="007A64BE"/>
    <w:rsid w:val="007A6EF3"/>
    <w:rsid w:val="007A7103"/>
    <w:rsid w:val="007B04EB"/>
    <w:rsid w:val="007B0CF4"/>
    <w:rsid w:val="007D0A68"/>
    <w:rsid w:val="007D1DE0"/>
    <w:rsid w:val="007D29BE"/>
    <w:rsid w:val="007E0583"/>
    <w:rsid w:val="007E2F60"/>
    <w:rsid w:val="007E650C"/>
    <w:rsid w:val="007F5B3F"/>
    <w:rsid w:val="00805B3C"/>
    <w:rsid w:val="00814C0B"/>
    <w:rsid w:val="00820955"/>
    <w:rsid w:val="0082679E"/>
    <w:rsid w:val="00827267"/>
    <w:rsid w:val="008278AC"/>
    <w:rsid w:val="00827CE7"/>
    <w:rsid w:val="00832F9F"/>
    <w:rsid w:val="0083323C"/>
    <w:rsid w:val="008344B6"/>
    <w:rsid w:val="00835634"/>
    <w:rsid w:val="008378AC"/>
    <w:rsid w:val="00841732"/>
    <w:rsid w:val="00842C5D"/>
    <w:rsid w:val="00843676"/>
    <w:rsid w:val="008506E6"/>
    <w:rsid w:val="00851A0F"/>
    <w:rsid w:val="00851F09"/>
    <w:rsid w:val="0085408A"/>
    <w:rsid w:val="0085667A"/>
    <w:rsid w:val="00862E66"/>
    <w:rsid w:val="0086549D"/>
    <w:rsid w:val="0086727A"/>
    <w:rsid w:val="00867E99"/>
    <w:rsid w:val="00870AAF"/>
    <w:rsid w:val="00870E1C"/>
    <w:rsid w:val="00873212"/>
    <w:rsid w:val="008744C8"/>
    <w:rsid w:val="00882204"/>
    <w:rsid w:val="00882ABE"/>
    <w:rsid w:val="008869E3"/>
    <w:rsid w:val="00892A16"/>
    <w:rsid w:val="008970F4"/>
    <w:rsid w:val="008A0E6D"/>
    <w:rsid w:val="008A113E"/>
    <w:rsid w:val="008A2B37"/>
    <w:rsid w:val="008A3D0B"/>
    <w:rsid w:val="008A6A54"/>
    <w:rsid w:val="008A6B87"/>
    <w:rsid w:val="008B39CB"/>
    <w:rsid w:val="008B4BA1"/>
    <w:rsid w:val="008B4C9E"/>
    <w:rsid w:val="008B5722"/>
    <w:rsid w:val="008B5E27"/>
    <w:rsid w:val="008C0DDD"/>
    <w:rsid w:val="008C21D8"/>
    <w:rsid w:val="008D0841"/>
    <w:rsid w:val="008D2534"/>
    <w:rsid w:val="008D255F"/>
    <w:rsid w:val="008D3491"/>
    <w:rsid w:val="008D5D05"/>
    <w:rsid w:val="008E0A7C"/>
    <w:rsid w:val="008E35AE"/>
    <w:rsid w:val="008E3921"/>
    <w:rsid w:val="008E7858"/>
    <w:rsid w:val="008F556A"/>
    <w:rsid w:val="008F624F"/>
    <w:rsid w:val="008F6653"/>
    <w:rsid w:val="008F714F"/>
    <w:rsid w:val="008F7965"/>
    <w:rsid w:val="0090207E"/>
    <w:rsid w:val="0090690D"/>
    <w:rsid w:val="00913A50"/>
    <w:rsid w:val="00917AFB"/>
    <w:rsid w:val="00921EF0"/>
    <w:rsid w:val="00927334"/>
    <w:rsid w:val="00927BC1"/>
    <w:rsid w:val="0094250B"/>
    <w:rsid w:val="00942CD9"/>
    <w:rsid w:val="00944D95"/>
    <w:rsid w:val="0094555C"/>
    <w:rsid w:val="0094744E"/>
    <w:rsid w:val="00955F59"/>
    <w:rsid w:val="0095670B"/>
    <w:rsid w:val="00961ACA"/>
    <w:rsid w:val="00964F8C"/>
    <w:rsid w:val="009728AC"/>
    <w:rsid w:val="009728BC"/>
    <w:rsid w:val="00976BB5"/>
    <w:rsid w:val="009812CF"/>
    <w:rsid w:val="00984265"/>
    <w:rsid w:val="00986F56"/>
    <w:rsid w:val="009935ED"/>
    <w:rsid w:val="009945BB"/>
    <w:rsid w:val="009C0757"/>
    <w:rsid w:val="009C0CF0"/>
    <w:rsid w:val="009C189F"/>
    <w:rsid w:val="009C3055"/>
    <w:rsid w:val="009C6BAF"/>
    <w:rsid w:val="009D0A87"/>
    <w:rsid w:val="009D5132"/>
    <w:rsid w:val="009D78CB"/>
    <w:rsid w:val="009E1573"/>
    <w:rsid w:val="009F348B"/>
    <w:rsid w:val="009F6F2F"/>
    <w:rsid w:val="009F7639"/>
    <w:rsid w:val="00A00622"/>
    <w:rsid w:val="00A05660"/>
    <w:rsid w:val="00A1019A"/>
    <w:rsid w:val="00A11C4C"/>
    <w:rsid w:val="00A11CD7"/>
    <w:rsid w:val="00A12C1E"/>
    <w:rsid w:val="00A14ADD"/>
    <w:rsid w:val="00A15DE7"/>
    <w:rsid w:val="00A22E41"/>
    <w:rsid w:val="00A23F29"/>
    <w:rsid w:val="00A23F4D"/>
    <w:rsid w:val="00A268AF"/>
    <w:rsid w:val="00A26C76"/>
    <w:rsid w:val="00A30A75"/>
    <w:rsid w:val="00A32076"/>
    <w:rsid w:val="00A337C3"/>
    <w:rsid w:val="00A34841"/>
    <w:rsid w:val="00A41B73"/>
    <w:rsid w:val="00A426E1"/>
    <w:rsid w:val="00A451D3"/>
    <w:rsid w:val="00A45D0E"/>
    <w:rsid w:val="00A53D87"/>
    <w:rsid w:val="00A54AC3"/>
    <w:rsid w:val="00A644CA"/>
    <w:rsid w:val="00A65AD3"/>
    <w:rsid w:val="00A671F1"/>
    <w:rsid w:val="00A87ECD"/>
    <w:rsid w:val="00A901A0"/>
    <w:rsid w:val="00A92ABF"/>
    <w:rsid w:val="00A9410D"/>
    <w:rsid w:val="00A942B1"/>
    <w:rsid w:val="00A94ED3"/>
    <w:rsid w:val="00AA3CA5"/>
    <w:rsid w:val="00AA6FD2"/>
    <w:rsid w:val="00AA7B14"/>
    <w:rsid w:val="00AB02A8"/>
    <w:rsid w:val="00AB183F"/>
    <w:rsid w:val="00AB2E33"/>
    <w:rsid w:val="00AB4E00"/>
    <w:rsid w:val="00AC1C8B"/>
    <w:rsid w:val="00AC2D0C"/>
    <w:rsid w:val="00AC51E5"/>
    <w:rsid w:val="00AC5F41"/>
    <w:rsid w:val="00AC69A3"/>
    <w:rsid w:val="00AD13E6"/>
    <w:rsid w:val="00AD5924"/>
    <w:rsid w:val="00AE028D"/>
    <w:rsid w:val="00AE0770"/>
    <w:rsid w:val="00AE44A7"/>
    <w:rsid w:val="00AE68E5"/>
    <w:rsid w:val="00AE79B2"/>
    <w:rsid w:val="00AF079F"/>
    <w:rsid w:val="00AF14C1"/>
    <w:rsid w:val="00AF32B0"/>
    <w:rsid w:val="00AF409A"/>
    <w:rsid w:val="00AF4484"/>
    <w:rsid w:val="00AF486E"/>
    <w:rsid w:val="00AF4C59"/>
    <w:rsid w:val="00AF77B9"/>
    <w:rsid w:val="00B05399"/>
    <w:rsid w:val="00B117A4"/>
    <w:rsid w:val="00B15656"/>
    <w:rsid w:val="00B22778"/>
    <w:rsid w:val="00B245E9"/>
    <w:rsid w:val="00B27038"/>
    <w:rsid w:val="00B3070B"/>
    <w:rsid w:val="00B423BD"/>
    <w:rsid w:val="00B42636"/>
    <w:rsid w:val="00B44DB4"/>
    <w:rsid w:val="00B471D7"/>
    <w:rsid w:val="00B47538"/>
    <w:rsid w:val="00B502DB"/>
    <w:rsid w:val="00B51A20"/>
    <w:rsid w:val="00B5244B"/>
    <w:rsid w:val="00B6505A"/>
    <w:rsid w:val="00B650F3"/>
    <w:rsid w:val="00B67AE9"/>
    <w:rsid w:val="00B71584"/>
    <w:rsid w:val="00B7169E"/>
    <w:rsid w:val="00B722FA"/>
    <w:rsid w:val="00B74532"/>
    <w:rsid w:val="00B76183"/>
    <w:rsid w:val="00B8118B"/>
    <w:rsid w:val="00B837F7"/>
    <w:rsid w:val="00B873BE"/>
    <w:rsid w:val="00B93011"/>
    <w:rsid w:val="00B95F4E"/>
    <w:rsid w:val="00BA66D2"/>
    <w:rsid w:val="00BB434D"/>
    <w:rsid w:val="00BB7825"/>
    <w:rsid w:val="00BC3CB9"/>
    <w:rsid w:val="00BC5434"/>
    <w:rsid w:val="00BC6C26"/>
    <w:rsid w:val="00BD09D3"/>
    <w:rsid w:val="00BD1932"/>
    <w:rsid w:val="00BE0B29"/>
    <w:rsid w:val="00BE3DDD"/>
    <w:rsid w:val="00BE46EF"/>
    <w:rsid w:val="00BE6AA7"/>
    <w:rsid w:val="00BF612C"/>
    <w:rsid w:val="00BF6C7F"/>
    <w:rsid w:val="00BF7C5C"/>
    <w:rsid w:val="00C02663"/>
    <w:rsid w:val="00C10B49"/>
    <w:rsid w:val="00C12071"/>
    <w:rsid w:val="00C17A02"/>
    <w:rsid w:val="00C20BBA"/>
    <w:rsid w:val="00C21018"/>
    <w:rsid w:val="00C23129"/>
    <w:rsid w:val="00C23214"/>
    <w:rsid w:val="00C24A9B"/>
    <w:rsid w:val="00C24F45"/>
    <w:rsid w:val="00C26CE6"/>
    <w:rsid w:val="00C30398"/>
    <w:rsid w:val="00C33952"/>
    <w:rsid w:val="00C34646"/>
    <w:rsid w:val="00C34BF2"/>
    <w:rsid w:val="00C351BC"/>
    <w:rsid w:val="00C36642"/>
    <w:rsid w:val="00C36A03"/>
    <w:rsid w:val="00C37F03"/>
    <w:rsid w:val="00C474AD"/>
    <w:rsid w:val="00C5039D"/>
    <w:rsid w:val="00C52267"/>
    <w:rsid w:val="00C567A3"/>
    <w:rsid w:val="00C57D90"/>
    <w:rsid w:val="00C6255C"/>
    <w:rsid w:val="00C62743"/>
    <w:rsid w:val="00C628F4"/>
    <w:rsid w:val="00C650C7"/>
    <w:rsid w:val="00C65329"/>
    <w:rsid w:val="00C7167F"/>
    <w:rsid w:val="00C73885"/>
    <w:rsid w:val="00C750E4"/>
    <w:rsid w:val="00C8234D"/>
    <w:rsid w:val="00C84118"/>
    <w:rsid w:val="00C86530"/>
    <w:rsid w:val="00C91D7D"/>
    <w:rsid w:val="00C951FC"/>
    <w:rsid w:val="00C960CB"/>
    <w:rsid w:val="00CA49ED"/>
    <w:rsid w:val="00CB3BE1"/>
    <w:rsid w:val="00CB5BCC"/>
    <w:rsid w:val="00CC204A"/>
    <w:rsid w:val="00CC6234"/>
    <w:rsid w:val="00CC6700"/>
    <w:rsid w:val="00CC6C08"/>
    <w:rsid w:val="00CC7C4B"/>
    <w:rsid w:val="00CD175A"/>
    <w:rsid w:val="00CD5623"/>
    <w:rsid w:val="00CD6EE2"/>
    <w:rsid w:val="00CE0609"/>
    <w:rsid w:val="00CE08F8"/>
    <w:rsid w:val="00CE1C40"/>
    <w:rsid w:val="00CE3D7F"/>
    <w:rsid w:val="00CF27FA"/>
    <w:rsid w:val="00CF3B0A"/>
    <w:rsid w:val="00CF56F0"/>
    <w:rsid w:val="00CF7202"/>
    <w:rsid w:val="00D00DE0"/>
    <w:rsid w:val="00D02779"/>
    <w:rsid w:val="00D10C4E"/>
    <w:rsid w:val="00D24EFC"/>
    <w:rsid w:val="00D2766B"/>
    <w:rsid w:val="00D3078E"/>
    <w:rsid w:val="00D31D09"/>
    <w:rsid w:val="00D3625D"/>
    <w:rsid w:val="00D40BC7"/>
    <w:rsid w:val="00D432F5"/>
    <w:rsid w:val="00D43402"/>
    <w:rsid w:val="00D461B9"/>
    <w:rsid w:val="00D52764"/>
    <w:rsid w:val="00D53666"/>
    <w:rsid w:val="00D54DF2"/>
    <w:rsid w:val="00D55309"/>
    <w:rsid w:val="00D55578"/>
    <w:rsid w:val="00D5595F"/>
    <w:rsid w:val="00D56542"/>
    <w:rsid w:val="00D60DD5"/>
    <w:rsid w:val="00D61B24"/>
    <w:rsid w:val="00D6296F"/>
    <w:rsid w:val="00D62E8B"/>
    <w:rsid w:val="00D70C48"/>
    <w:rsid w:val="00D72B44"/>
    <w:rsid w:val="00D73038"/>
    <w:rsid w:val="00D8157C"/>
    <w:rsid w:val="00D836D7"/>
    <w:rsid w:val="00D84EDE"/>
    <w:rsid w:val="00D85428"/>
    <w:rsid w:val="00D91061"/>
    <w:rsid w:val="00D92285"/>
    <w:rsid w:val="00D92E81"/>
    <w:rsid w:val="00D938AD"/>
    <w:rsid w:val="00D97992"/>
    <w:rsid w:val="00DA1989"/>
    <w:rsid w:val="00DB49E4"/>
    <w:rsid w:val="00DB53DB"/>
    <w:rsid w:val="00DC0DEB"/>
    <w:rsid w:val="00DC179B"/>
    <w:rsid w:val="00DC35C7"/>
    <w:rsid w:val="00DC5EFD"/>
    <w:rsid w:val="00DD129B"/>
    <w:rsid w:val="00DE0821"/>
    <w:rsid w:val="00DE0A3B"/>
    <w:rsid w:val="00DE143E"/>
    <w:rsid w:val="00DE3CC6"/>
    <w:rsid w:val="00DE4793"/>
    <w:rsid w:val="00DE5B5C"/>
    <w:rsid w:val="00DF0412"/>
    <w:rsid w:val="00DF2C85"/>
    <w:rsid w:val="00DF4B84"/>
    <w:rsid w:val="00DF6859"/>
    <w:rsid w:val="00DF7E09"/>
    <w:rsid w:val="00E04B72"/>
    <w:rsid w:val="00E11ED5"/>
    <w:rsid w:val="00E133EC"/>
    <w:rsid w:val="00E1368D"/>
    <w:rsid w:val="00E14D6E"/>
    <w:rsid w:val="00E15ECD"/>
    <w:rsid w:val="00E25040"/>
    <w:rsid w:val="00E25782"/>
    <w:rsid w:val="00E25D1A"/>
    <w:rsid w:val="00E26B68"/>
    <w:rsid w:val="00E27E54"/>
    <w:rsid w:val="00E31165"/>
    <w:rsid w:val="00E34234"/>
    <w:rsid w:val="00E41505"/>
    <w:rsid w:val="00E450C7"/>
    <w:rsid w:val="00E50EDA"/>
    <w:rsid w:val="00E52108"/>
    <w:rsid w:val="00E52EAC"/>
    <w:rsid w:val="00E55031"/>
    <w:rsid w:val="00E57303"/>
    <w:rsid w:val="00E613EC"/>
    <w:rsid w:val="00E70723"/>
    <w:rsid w:val="00E7690A"/>
    <w:rsid w:val="00E84250"/>
    <w:rsid w:val="00E86573"/>
    <w:rsid w:val="00E866C1"/>
    <w:rsid w:val="00E9360A"/>
    <w:rsid w:val="00E94BC4"/>
    <w:rsid w:val="00E97A4D"/>
    <w:rsid w:val="00EA2753"/>
    <w:rsid w:val="00EA565B"/>
    <w:rsid w:val="00EA6496"/>
    <w:rsid w:val="00EA65DC"/>
    <w:rsid w:val="00EB0C4A"/>
    <w:rsid w:val="00EB449D"/>
    <w:rsid w:val="00EB4673"/>
    <w:rsid w:val="00EB5FC4"/>
    <w:rsid w:val="00EC4680"/>
    <w:rsid w:val="00EC5EC0"/>
    <w:rsid w:val="00ED5470"/>
    <w:rsid w:val="00ED5746"/>
    <w:rsid w:val="00ED7AEC"/>
    <w:rsid w:val="00EE3D65"/>
    <w:rsid w:val="00EE5F35"/>
    <w:rsid w:val="00EF19BE"/>
    <w:rsid w:val="00EF226E"/>
    <w:rsid w:val="00EF4480"/>
    <w:rsid w:val="00EF4E0D"/>
    <w:rsid w:val="00EF70BB"/>
    <w:rsid w:val="00F02F78"/>
    <w:rsid w:val="00F149FA"/>
    <w:rsid w:val="00F14A51"/>
    <w:rsid w:val="00F15221"/>
    <w:rsid w:val="00F200BF"/>
    <w:rsid w:val="00F2019C"/>
    <w:rsid w:val="00F22D33"/>
    <w:rsid w:val="00F24974"/>
    <w:rsid w:val="00F313A0"/>
    <w:rsid w:val="00F41293"/>
    <w:rsid w:val="00F428FF"/>
    <w:rsid w:val="00F4327F"/>
    <w:rsid w:val="00F44763"/>
    <w:rsid w:val="00F47689"/>
    <w:rsid w:val="00F504F9"/>
    <w:rsid w:val="00F55DBF"/>
    <w:rsid w:val="00F56C67"/>
    <w:rsid w:val="00F61F90"/>
    <w:rsid w:val="00F62600"/>
    <w:rsid w:val="00F70FE3"/>
    <w:rsid w:val="00F71D91"/>
    <w:rsid w:val="00F72A06"/>
    <w:rsid w:val="00F737DC"/>
    <w:rsid w:val="00F74509"/>
    <w:rsid w:val="00F74C0B"/>
    <w:rsid w:val="00F74E35"/>
    <w:rsid w:val="00F754C7"/>
    <w:rsid w:val="00F770CF"/>
    <w:rsid w:val="00F81BB9"/>
    <w:rsid w:val="00F9097B"/>
    <w:rsid w:val="00F9396D"/>
    <w:rsid w:val="00F94C98"/>
    <w:rsid w:val="00F96FF0"/>
    <w:rsid w:val="00FA231A"/>
    <w:rsid w:val="00FA521F"/>
    <w:rsid w:val="00FA6285"/>
    <w:rsid w:val="00FB11C3"/>
    <w:rsid w:val="00FB3033"/>
    <w:rsid w:val="00FB6624"/>
    <w:rsid w:val="00FC3BDC"/>
    <w:rsid w:val="00FD03FD"/>
    <w:rsid w:val="00FD0B0A"/>
    <w:rsid w:val="00FD2121"/>
    <w:rsid w:val="00FD2218"/>
    <w:rsid w:val="00FE198A"/>
    <w:rsid w:val="00FE2B6B"/>
    <w:rsid w:val="00FE5AA0"/>
    <w:rsid w:val="00FF0F98"/>
    <w:rsid w:val="00FF454E"/>
    <w:rsid w:val="00FF6D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BO"/>
    </w:rPr>
  </w:style>
  <w:style w:type="paragraph" w:styleId="Ttulo1">
    <w:name w:val="heading 1"/>
    <w:basedOn w:val="Normal"/>
    <w:next w:val="Normal"/>
    <w:link w:val="Ttulo1Car"/>
    <w:uiPriority w:val="9"/>
    <w:qFormat/>
    <w:rsid w:val="00B524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601B5"/>
    <w:pPr>
      <w:keepNext/>
      <w:keepLines/>
      <w:spacing w:before="480" w:after="0"/>
      <w:ind w:left="57"/>
      <w:outlineLvl w:val="1"/>
    </w:pPr>
    <w:rPr>
      <w:rFonts w:ascii="Arial Narrow" w:eastAsiaTheme="majorEastAsia" w:hAnsi="Arial Narrow" w:cstheme="majorBidi"/>
      <w:b/>
      <w:color w:val="2E74B5" w:themeColor="accent1" w:themeShade="BF"/>
      <w:sz w:val="26"/>
      <w:szCs w:val="26"/>
    </w:rPr>
  </w:style>
  <w:style w:type="paragraph" w:styleId="Ttulo3">
    <w:name w:val="heading 3"/>
    <w:basedOn w:val="Normal"/>
    <w:next w:val="Normal"/>
    <w:link w:val="Ttulo3Car"/>
    <w:uiPriority w:val="9"/>
    <w:unhideWhenUsed/>
    <w:qFormat/>
    <w:rsid w:val="008267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B7453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0A432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1">
    <w:name w:val="Título 11"/>
    <w:basedOn w:val="Normal"/>
    <w:next w:val="Normal"/>
    <w:uiPriority w:val="9"/>
    <w:qFormat/>
    <w:rsid w:val="00F02F78"/>
    <w:pPr>
      <w:keepNext/>
      <w:keepLines/>
      <w:numPr>
        <w:numId w:val="1"/>
      </w:numPr>
      <w:pBdr>
        <w:bottom w:val="single" w:sz="4" w:space="1" w:color="595959"/>
      </w:pBdr>
      <w:spacing w:before="360"/>
      <w:outlineLvl w:val="0"/>
    </w:pPr>
    <w:rPr>
      <w:rFonts w:ascii="Calibri Light" w:eastAsia="SimSun" w:hAnsi="Calibri Light" w:cs="Times New Roman"/>
      <w:b/>
      <w:bCs/>
      <w:smallCaps/>
      <w:color w:val="000000"/>
      <w:sz w:val="36"/>
      <w:szCs w:val="36"/>
      <w:lang w:val="en-US" w:eastAsia="ja-JP"/>
    </w:rPr>
  </w:style>
  <w:style w:type="paragraph" w:customStyle="1" w:styleId="Ttulo21">
    <w:name w:val="Título 21"/>
    <w:basedOn w:val="Normal"/>
    <w:next w:val="Normal"/>
    <w:uiPriority w:val="9"/>
    <w:unhideWhenUsed/>
    <w:qFormat/>
    <w:rsid w:val="00F02F78"/>
    <w:pPr>
      <w:keepNext/>
      <w:keepLines/>
      <w:numPr>
        <w:ilvl w:val="1"/>
        <w:numId w:val="1"/>
      </w:numPr>
      <w:spacing w:before="360" w:after="0"/>
      <w:outlineLvl w:val="1"/>
    </w:pPr>
    <w:rPr>
      <w:rFonts w:ascii="Calibri Light" w:eastAsia="SimSun" w:hAnsi="Calibri Light" w:cs="Times New Roman"/>
      <w:b/>
      <w:bCs/>
      <w:smallCaps/>
      <w:color w:val="000000"/>
      <w:sz w:val="28"/>
      <w:szCs w:val="28"/>
      <w:lang w:val="en-US" w:eastAsia="ja-JP"/>
    </w:rPr>
  </w:style>
  <w:style w:type="paragraph" w:customStyle="1" w:styleId="Ttulo31">
    <w:name w:val="Título 31"/>
    <w:basedOn w:val="Normal"/>
    <w:next w:val="Normal"/>
    <w:uiPriority w:val="9"/>
    <w:semiHidden/>
    <w:unhideWhenUsed/>
    <w:qFormat/>
    <w:rsid w:val="00F02F78"/>
    <w:pPr>
      <w:keepNext/>
      <w:keepLines/>
      <w:numPr>
        <w:ilvl w:val="2"/>
        <w:numId w:val="1"/>
      </w:numPr>
      <w:spacing w:before="200" w:after="0"/>
      <w:outlineLvl w:val="2"/>
    </w:pPr>
    <w:rPr>
      <w:rFonts w:ascii="Calibri Light" w:eastAsia="SimSun" w:hAnsi="Calibri Light" w:cs="Times New Roman"/>
      <w:b/>
      <w:bCs/>
      <w:color w:val="000000"/>
      <w:lang w:val="en-US" w:eastAsia="ja-JP"/>
    </w:rPr>
  </w:style>
  <w:style w:type="paragraph" w:customStyle="1" w:styleId="Ttulo41">
    <w:name w:val="Título 41"/>
    <w:basedOn w:val="Normal"/>
    <w:next w:val="Normal"/>
    <w:uiPriority w:val="9"/>
    <w:semiHidden/>
    <w:unhideWhenUsed/>
    <w:qFormat/>
    <w:rsid w:val="00F02F78"/>
    <w:pPr>
      <w:keepNext/>
      <w:keepLines/>
      <w:numPr>
        <w:ilvl w:val="3"/>
        <w:numId w:val="1"/>
      </w:numPr>
      <w:tabs>
        <w:tab w:val="num" w:pos="360"/>
      </w:tabs>
      <w:spacing w:before="200" w:after="0"/>
      <w:ind w:left="0" w:firstLine="0"/>
      <w:outlineLvl w:val="3"/>
    </w:pPr>
    <w:rPr>
      <w:rFonts w:ascii="Calibri Light" w:eastAsia="SimSun" w:hAnsi="Calibri Light" w:cs="Times New Roman"/>
      <w:b/>
      <w:bCs/>
      <w:i/>
      <w:iCs/>
      <w:color w:val="000000"/>
      <w:lang w:val="en-US" w:eastAsia="ja-JP"/>
    </w:rPr>
  </w:style>
  <w:style w:type="paragraph" w:customStyle="1" w:styleId="Ttulo51">
    <w:name w:val="Título 51"/>
    <w:basedOn w:val="Normal"/>
    <w:next w:val="Normal"/>
    <w:uiPriority w:val="9"/>
    <w:semiHidden/>
    <w:unhideWhenUsed/>
    <w:qFormat/>
    <w:rsid w:val="00F02F78"/>
    <w:pPr>
      <w:keepNext/>
      <w:keepLines/>
      <w:numPr>
        <w:ilvl w:val="4"/>
        <w:numId w:val="1"/>
      </w:numPr>
      <w:spacing w:before="200" w:after="0"/>
      <w:outlineLvl w:val="4"/>
    </w:pPr>
    <w:rPr>
      <w:rFonts w:ascii="Calibri Light" w:eastAsia="SimSun" w:hAnsi="Calibri Light" w:cs="Times New Roman"/>
      <w:color w:val="252525"/>
      <w:lang w:val="en-US" w:eastAsia="ja-JP"/>
    </w:rPr>
  </w:style>
  <w:style w:type="paragraph" w:customStyle="1" w:styleId="Ttulo61">
    <w:name w:val="Título 61"/>
    <w:basedOn w:val="Normal"/>
    <w:next w:val="Normal"/>
    <w:uiPriority w:val="9"/>
    <w:semiHidden/>
    <w:unhideWhenUsed/>
    <w:qFormat/>
    <w:rsid w:val="00F02F78"/>
    <w:pPr>
      <w:keepNext/>
      <w:keepLines/>
      <w:numPr>
        <w:ilvl w:val="5"/>
        <w:numId w:val="1"/>
      </w:numPr>
      <w:spacing w:before="200" w:after="0"/>
      <w:outlineLvl w:val="5"/>
    </w:pPr>
    <w:rPr>
      <w:rFonts w:ascii="Calibri Light" w:eastAsia="SimSun" w:hAnsi="Calibri Light" w:cs="Times New Roman"/>
      <w:i/>
      <w:iCs/>
      <w:color w:val="252525"/>
      <w:lang w:val="en-US" w:eastAsia="ja-JP"/>
    </w:rPr>
  </w:style>
  <w:style w:type="paragraph" w:customStyle="1" w:styleId="Ttulo71">
    <w:name w:val="Título 71"/>
    <w:basedOn w:val="Normal"/>
    <w:next w:val="Normal"/>
    <w:uiPriority w:val="9"/>
    <w:semiHidden/>
    <w:unhideWhenUsed/>
    <w:qFormat/>
    <w:rsid w:val="00F02F78"/>
    <w:pPr>
      <w:keepNext/>
      <w:keepLines/>
      <w:numPr>
        <w:ilvl w:val="6"/>
        <w:numId w:val="1"/>
      </w:numPr>
      <w:spacing w:before="200" w:after="0"/>
      <w:outlineLvl w:val="6"/>
    </w:pPr>
    <w:rPr>
      <w:rFonts w:ascii="Calibri Light" w:eastAsia="SimSun" w:hAnsi="Calibri Light" w:cs="Times New Roman"/>
      <w:i/>
      <w:iCs/>
      <w:color w:val="404040"/>
      <w:lang w:val="en-US" w:eastAsia="ja-JP"/>
    </w:rPr>
  </w:style>
  <w:style w:type="paragraph" w:customStyle="1" w:styleId="Ttulo81">
    <w:name w:val="Título 81"/>
    <w:basedOn w:val="Normal"/>
    <w:next w:val="Normal"/>
    <w:uiPriority w:val="9"/>
    <w:semiHidden/>
    <w:unhideWhenUsed/>
    <w:qFormat/>
    <w:rsid w:val="00F02F78"/>
    <w:pPr>
      <w:keepNext/>
      <w:keepLines/>
      <w:numPr>
        <w:ilvl w:val="7"/>
        <w:numId w:val="1"/>
      </w:numPr>
      <w:spacing w:before="200" w:after="0"/>
      <w:outlineLvl w:val="7"/>
    </w:pPr>
    <w:rPr>
      <w:rFonts w:ascii="Calibri Light" w:eastAsia="SimSun" w:hAnsi="Calibri Light" w:cs="Times New Roman"/>
      <w:color w:val="404040"/>
      <w:sz w:val="20"/>
      <w:szCs w:val="20"/>
      <w:lang w:val="en-US" w:eastAsia="ja-JP"/>
    </w:rPr>
  </w:style>
  <w:style w:type="paragraph" w:customStyle="1" w:styleId="Ttulo91">
    <w:name w:val="Título 91"/>
    <w:basedOn w:val="Normal"/>
    <w:next w:val="Normal"/>
    <w:uiPriority w:val="9"/>
    <w:semiHidden/>
    <w:unhideWhenUsed/>
    <w:qFormat/>
    <w:rsid w:val="00F02F78"/>
    <w:pPr>
      <w:keepNext/>
      <w:keepLines/>
      <w:numPr>
        <w:ilvl w:val="8"/>
        <w:numId w:val="1"/>
      </w:numPr>
      <w:spacing w:before="200" w:after="0"/>
      <w:outlineLvl w:val="8"/>
    </w:pPr>
    <w:rPr>
      <w:rFonts w:ascii="Calibri Light" w:eastAsia="SimSun" w:hAnsi="Calibri Light" w:cs="Times New Roman"/>
      <w:i/>
      <w:iCs/>
      <w:color w:val="404040"/>
      <w:sz w:val="20"/>
      <w:szCs w:val="20"/>
      <w:lang w:val="en-US" w:eastAsia="ja-JP"/>
    </w:rPr>
  </w:style>
  <w:style w:type="paragraph" w:customStyle="1" w:styleId="Encabezado1">
    <w:name w:val="Encabezado1"/>
    <w:basedOn w:val="Normal"/>
    <w:next w:val="Encabezado"/>
    <w:link w:val="EncabezadoCar"/>
    <w:uiPriority w:val="99"/>
    <w:unhideWhenUsed/>
    <w:rsid w:val="00F02F78"/>
    <w:pPr>
      <w:tabs>
        <w:tab w:val="center" w:pos="4252"/>
        <w:tab w:val="right" w:pos="8504"/>
      </w:tabs>
      <w:spacing w:after="0" w:line="240" w:lineRule="auto"/>
    </w:pPr>
  </w:style>
  <w:style w:type="character" w:customStyle="1" w:styleId="EncabezadoCar">
    <w:name w:val="Encabezado Car"/>
    <w:basedOn w:val="Fuentedeprrafopredeter"/>
    <w:link w:val="Encabezado1"/>
    <w:uiPriority w:val="99"/>
    <w:rsid w:val="00F02F78"/>
  </w:style>
  <w:style w:type="paragraph" w:customStyle="1" w:styleId="Piedepgina1">
    <w:name w:val="Pie de página1"/>
    <w:basedOn w:val="Normal"/>
    <w:next w:val="Piedepgina"/>
    <w:link w:val="PiedepginaCar"/>
    <w:uiPriority w:val="99"/>
    <w:unhideWhenUsed/>
    <w:rsid w:val="00F02F78"/>
    <w:pPr>
      <w:tabs>
        <w:tab w:val="center" w:pos="4252"/>
        <w:tab w:val="right" w:pos="8504"/>
      </w:tabs>
      <w:spacing w:after="0" w:line="240" w:lineRule="auto"/>
    </w:pPr>
  </w:style>
  <w:style w:type="character" w:customStyle="1" w:styleId="PiedepginaCar">
    <w:name w:val="Pie de página Car"/>
    <w:basedOn w:val="Fuentedeprrafopredeter"/>
    <w:link w:val="Piedepgina1"/>
    <w:uiPriority w:val="99"/>
    <w:rsid w:val="00F02F78"/>
  </w:style>
  <w:style w:type="paragraph" w:customStyle="1" w:styleId="Textonotapie1">
    <w:name w:val="Texto nota pie1"/>
    <w:basedOn w:val="Normal"/>
    <w:next w:val="Textonotapie"/>
    <w:link w:val="TextonotapieCar"/>
    <w:uiPriority w:val="99"/>
    <w:semiHidden/>
    <w:unhideWhenUsed/>
    <w:rsid w:val="00F02F78"/>
    <w:pPr>
      <w:spacing w:after="0" w:line="240" w:lineRule="auto"/>
    </w:pPr>
    <w:rPr>
      <w:sz w:val="20"/>
      <w:szCs w:val="20"/>
    </w:rPr>
  </w:style>
  <w:style w:type="character" w:customStyle="1" w:styleId="TextonotapieCar">
    <w:name w:val="Texto nota pie Car"/>
    <w:basedOn w:val="Fuentedeprrafopredeter"/>
    <w:link w:val="Textonotapie1"/>
    <w:uiPriority w:val="99"/>
    <w:semiHidden/>
    <w:rsid w:val="00F02F78"/>
    <w:rPr>
      <w:sz w:val="20"/>
      <w:szCs w:val="20"/>
    </w:rPr>
  </w:style>
  <w:style w:type="character" w:styleId="Refdenotaalpie">
    <w:name w:val="footnote reference"/>
    <w:basedOn w:val="Fuentedeprrafopredeter"/>
    <w:uiPriority w:val="99"/>
    <w:semiHidden/>
    <w:unhideWhenUsed/>
    <w:rsid w:val="00F02F78"/>
    <w:rPr>
      <w:vertAlign w:val="superscript"/>
    </w:rPr>
  </w:style>
  <w:style w:type="table" w:customStyle="1" w:styleId="Tabladecuadrcula6concolores1">
    <w:name w:val="Tabla de cuadrícula 6 con colores1"/>
    <w:basedOn w:val="Tablanormal"/>
    <w:uiPriority w:val="51"/>
    <w:rsid w:val="00F02F78"/>
    <w:pPr>
      <w:spacing w:after="0" w:line="240" w:lineRule="auto"/>
    </w:pPr>
    <w:rPr>
      <w:rFonts w:eastAsia="SimSun"/>
      <w:color w:val="000000"/>
      <w:lang w:val="en-US" w:eastAsia="ja-JP"/>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Encabezado">
    <w:name w:val="header"/>
    <w:basedOn w:val="Normal"/>
    <w:link w:val="EncabezadoCar1"/>
    <w:uiPriority w:val="99"/>
    <w:unhideWhenUsed/>
    <w:rsid w:val="00F02F78"/>
    <w:pPr>
      <w:tabs>
        <w:tab w:val="center" w:pos="4252"/>
        <w:tab w:val="right" w:pos="8504"/>
      </w:tabs>
      <w:spacing w:after="0" w:line="240" w:lineRule="auto"/>
    </w:pPr>
  </w:style>
  <w:style w:type="character" w:customStyle="1" w:styleId="EncabezadoCar1">
    <w:name w:val="Encabezado Car1"/>
    <w:basedOn w:val="Fuentedeprrafopredeter"/>
    <w:link w:val="Encabezado"/>
    <w:uiPriority w:val="99"/>
    <w:rsid w:val="00F02F78"/>
  </w:style>
  <w:style w:type="paragraph" w:styleId="Piedepgina">
    <w:name w:val="footer"/>
    <w:basedOn w:val="Normal"/>
    <w:link w:val="PiedepginaCar1"/>
    <w:uiPriority w:val="99"/>
    <w:unhideWhenUsed/>
    <w:rsid w:val="00F02F78"/>
    <w:pPr>
      <w:tabs>
        <w:tab w:val="center" w:pos="4252"/>
        <w:tab w:val="right" w:pos="8504"/>
      </w:tabs>
      <w:spacing w:after="0" w:line="240" w:lineRule="auto"/>
    </w:pPr>
  </w:style>
  <w:style w:type="character" w:customStyle="1" w:styleId="PiedepginaCar1">
    <w:name w:val="Pie de página Car1"/>
    <w:basedOn w:val="Fuentedeprrafopredeter"/>
    <w:link w:val="Piedepgina"/>
    <w:uiPriority w:val="99"/>
    <w:rsid w:val="00F02F78"/>
  </w:style>
  <w:style w:type="paragraph" w:styleId="Textonotapie">
    <w:name w:val="footnote text"/>
    <w:basedOn w:val="Normal"/>
    <w:link w:val="TextonotapieCar1"/>
    <w:uiPriority w:val="99"/>
    <w:semiHidden/>
    <w:unhideWhenUsed/>
    <w:rsid w:val="00F02F78"/>
    <w:pPr>
      <w:spacing w:after="0" w:line="240" w:lineRule="auto"/>
    </w:pPr>
    <w:rPr>
      <w:sz w:val="20"/>
      <w:szCs w:val="20"/>
    </w:rPr>
  </w:style>
  <w:style w:type="character" w:customStyle="1" w:styleId="TextonotapieCar1">
    <w:name w:val="Texto nota pie Car1"/>
    <w:basedOn w:val="Fuentedeprrafopredeter"/>
    <w:link w:val="Textonotapie"/>
    <w:uiPriority w:val="99"/>
    <w:semiHidden/>
    <w:rsid w:val="00F02F78"/>
    <w:rPr>
      <w:sz w:val="20"/>
      <w:szCs w:val="20"/>
    </w:rPr>
  </w:style>
  <w:style w:type="paragraph" w:styleId="Sinespaciado">
    <w:name w:val="No Spacing"/>
    <w:link w:val="SinespaciadoCar"/>
    <w:uiPriority w:val="1"/>
    <w:qFormat/>
    <w:rsid w:val="005C357A"/>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5C357A"/>
    <w:rPr>
      <w:rFonts w:eastAsiaTheme="minorEastAsia"/>
      <w:lang w:val="en-US" w:eastAsia="ja-JP"/>
    </w:rPr>
  </w:style>
  <w:style w:type="paragraph" w:styleId="Ttulo">
    <w:name w:val="Title"/>
    <w:basedOn w:val="Normal"/>
    <w:next w:val="Normal"/>
    <w:link w:val="TtuloCar"/>
    <w:uiPriority w:val="10"/>
    <w:qFormat/>
    <w:rsid w:val="004303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30393"/>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436FAA"/>
    <w:rPr>
      <w:color w:val="0563C1" w:themeColor="hyperlink"/>
      <w:u w:val="single"/>
    </w:rPr>
  </w:style>
  <w:style w:type="paragraph" w:styleId="ndice1">
    <w:name w:val="index 1"/>
    <w:basedOn w:val="Normal"/>
    <w:next w:val="Normal"/>
    <w:autoRedefine/>
    <w:uiPriority w:val="99"/>
    <w:semiHidden/>
    <w:unhideWhenUsed/>
    <w:rsid w:val="00300213"/>
    <w:pPr>
      <w:spacing w:after="0" w:line="240" w:lineRule="auto"/>
      <w:ind w:left="220" w:hanging="220"/>
    </w:pPr>
  </w:style>
  <w:style w:type="character" w:customStyle="1" w:styleId="Ttulo1Car">
    <w:name w:val="Título 1 Car"/>
    <w:basedOn w:val="Fuentedeprrafopredeter"/>
    <w:link w:val="Ttulo1"/>
    <w:uiPriority w:val="9"/>
    <w:rsid w:val="00B5244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B5244B"/>
    <w:pPr>
      <w:outlineLvl w:val="9"/>
    </w:pPr>
    <w:rPr>
      <w:lang w:eastAsia="es-BO"/>
    </w:rPr>
  </w:style>
  <w:style w:type="paragraph" w:styleId="TDC1">
    <w:name w:val="toc 1"/>
    <w:basedOn w:val="Normal"/>
    <w:next w:val="Normal"/>
    <w:autoRedefine/>
    <w:uiPriority w:val="39"/>
    <w:unhideWhenUsed/>
    <w:rsid w:val="00F4327F"/>
    <w:pPr>
      <w:tabs>
        <w:tab w:val="left" w:pos="440"/>
        <w:tab w:val="right" w:leader="dot" w:pos="9350"/>
      </w:tabs>
      <w:spacing w:after="100"/>
    </w:pPr>
    <w:rPr>
      <w:rFonts w:asciiTheme="majorHAnsi" w:hAnsiTheme="majorHAnsi"/>
      <w:noProof/>
    </w:rPr>
  </w:style>
  <w:style w:type="paragraph" w:styleId="TDC2">
    <w:name w:val="toc 2"/>
    <w:basedOn w:val="Normal"/>
    <w:next w:val="Normal"/>
    <w:autoRedefine/>
    <w:uiPriority w:val="39"/>
    <w:unhideWhenUsed/>
    <w:rsid w:val="00F4327F"/>
    <w:pPr>
      <w:spacing w:after="100"/>
      <w:ind w:left="220"/>
    </w:pPr>
    <w:rPr>
      <w:rFonts w:asciiTheme="majorHAnsi" w:hAnsiTheme="majorHAnsi"/>
    </w:rPr>
  </w:style>
  <w:style w:type="paragraph" w:styleId="TDC3">
    <w:name w:val="toc 3"/>
    <w:basedOn w:val="Normal"/>
    <w:next w:val="Normal"/>
    <w:autoRedefine/>
    <w:uiPriority w:val="39"/>
    <w:unhideWhenUsed/>
    <w:rsid w:val="00F4327F"/>
    <w:pPr>
      <w:spacing w:after="100"/>
      <w:ind w:left="440"/>
    </w:pPr>
    <w:rPr>
      <w:rFonts w:asciiTheme="majorHAnsi" w:eastAsiaTheme="minorEastAsia" w:hAnsiTheme="majorHAnsi" w:cs="Times New Roman"/>
      <w:lang w:eastAsia="es-BO"/>
    </w:rPr>
  </w:style>
  <w:style w:type="character" w:customStyle="1" w:styleId="Ttulo2Car">
    <w:name w:val="Título 2 Car"/>
    <w:basedOn w:val="Fuentedeprrafopredeter"/>
    <w:link w:val="Ttulo2"/>
    <w:uiPriority w:val="9"/>
    <w:rsid w:val="005601B5"/>
    <w:rPr>
      <w:rFonts w:ascii="Arial Narrow" w:eastAsiaTheme="majorEastAsia" w:hAnsi="Arial Narrow" w:cstheme="majorBidi"/>
      <w:b/>
      <w:color w:val="2E74B5" w:themeColor="accent1" w:themeShade="BF"/>
      <w:sz w:val="26"/>
      <w:szCs w:val="26"/>
    </w:rPr>
  </w:style>
  <w:style w:type="table" w:styleId="Tablaconcuadrcula">
    <w:name w:val="Table Grid"/>
    <w:basedOn w:val="Tablanormal"/>
    <w:uiPriority w:val="39"/>
    <w:rsid w:val="002116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34157"/>
    <w:pPr>
      <w:spacing w:after="0" w:line="240" w:lineRule="auto"/>
    </w:pPr>
    <w:rPr>
      <w:rFonts w:eastAsia="Calibri" w:cs="Arial"/>
      <w:szCs w:val="20"/>
      <w:lang w:eastAsia="es-ES"/>
    </w:rPr>
  </w:style>
  <w:style w:type="paragraph" w:styleId="Subttulo">
    <w:name w:val="Subtitle"/>
    <w:basedOn w:val="Normal"/>
    <w:next w:val="Normal"/>
    <w:link w:val="SubttuloCar"/>
    <w:uiPriority w:val="11"/>
    <w:qFormat/>
    <w:rsid w:val="00A53D87"/>
    <w:pPr>
      <w:numPr>
        <w:ilvl w:val="1"/>
      </w:numPr>
      <w:spacing w:after="200" w:line="276" w:lineRule="auto"/>
    </w:pPr>
    <w:rPr>
      <w:rFonts w:asciiTheme="majorHAnsi" w:eastAsiaTheme="majorEastAsia" w:hAnsiTheme="majorHAnsi" w:cstheme="majorBidi"/>
      <w:i/>
      <w:iCs/>
      <w:color w:val="5B9BD5" w:themeColor="accent1"/>
      <w:spacing w:val="15"/>
      <w:sz w:val="24"/>
      <w:szCs w:val="24"/>
      <w:lang w:val="es-PE"/>
    </w:rPr>
  </w:style>
  <w:style w:type="character" w:customStyle="1" w:styleId="SubttuloCar">
    <w:name w:val="Subtítulo Car"/>
    <w:basedOn w:val="Fuentedeprrafopredeter"/>
    <w:link w:val="Subttulo"/>
    <w:uiPriority w:val="11"/>
    <w:rsid w:val="00A53D87"/>
    <w:rPr>
      <w:rFonts w:asciiTheme="majorHAnsi" w:eastAsiaTheme="majorEastAsia" w:hAnsiTheme="majorHAnsi" w:cstheme="majorBidi"/>
      <w:i/>
      <w:iCs/>
      <w:color w:val="5B9BD5" w:themeColor="accent1"/>
      <w:spacing w:val="15"/>
      <w:sz w:val="24"/>
      <w:szCs w:val="24"/>
      <w:lang w:val="es-PE"/>
    </w:rPr>
  </w:style>
  <w:style w:type="character" w:styleId="Refdecomentario">
    <w:name w:val="annotation reference"/>
    <w:basedOn w:val="Fuentedeprrafopredeter"/>
    <w:uiPriority w:val="99"/>
    <w:semiHidden/>
    <w:unhideWhenUsed/>
    <w:rsid w:val="00870E1C"/>
    <w:rPr>
      <w:sz w:val="16"/>
      <w:szCs w:val="16"/>
    </w:rPr>
  </w:style>
  <w:style w:type="paragraph" w:styleId="Textocomentario">
    <w:name w:val="annotation text"/>
    <w:basedOn w:val="Normal"/>
    <w:link w:val="TextocomentarioCar"/>
    <w:uiPriority w:val="99"/>
    <w:semiHidden/>
    <w:unhideWhenUsed/>
    <w:rsid w:val="00870E1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0E1C"/>
    <w:rPr>
      <w:sz w:val="20"/>
      <w:szCs w:val="20"/>
      <w:lang w:val="es-BO"/>
    </w:rPr>
  </w:style>
  <w:style w:type="paragraph" w:styleId="Textodeglobo">
    <w:name w:val="Balloon Text"/>
    <w:basedOn w:val="Normal"/>
    <w:link w:val="TextodegloboCar"/>
    <w:uiPriority w:val="99"/>
    <w:semiHidden/>
    <w:unhideWhenUsed/>
    <w:rsid w:val="00870E1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70E1C"/>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70E1C"/>
    <w:rPr>
      <w:b/>
      <w:bCs/>
      <w:lang w:val="es-ES"/>
    </w:rPr>
  </w:style>
  <w:style w:type="character" w:customStyle="1" w:styleId="AsuntodelcomentarioCar">
    <w:name w:val="Asunto del comentario Car"/>
    <w:basedOn w:val="TextocomentarioCar"/>
    <w:link w:val="Asuntodelcomentario"/>
    <w:uiPriority w:val="99"/>
    <w:semiHidden/>
    <w:rsid w:val="00870E1C"/>
    <w:rPr>
      <w:b/>
      <w:bCs/>
      <w:sz w:val="20"/>
      <w:szCs w:val="20"/>
      <w:lang w:val="es-BO"/>
    </w:rPr>
  </w:style>
  <w:style w:type="character" w:customStyle="1" w:styleId="sentence">
    <w:name w:val="sentence"/>
    <w:basedOn w:val="Fuentedeprrafopredeter"/>
    <w:rsid w:val="00A00622"/>
  </w:style>
  <w:style w:type="character" w:customStyle="1" w:styleId="label">
    <w:name w:val="label"/>
    <w:basedOn w:val="Fuentedeprrafopredeter"/>
    <w:rsid w:val="00A00622"/>
  </w:style>
  <w:style w:type="paragraph" w:styleId="NormalWeb">
    <w:name w:val="Normal (Web)"/>
    <w:basedOn w:val="Normal"/>
    <w:link w:val="NormalWebCar"/>
    <w:uiPriority w:val="99"/>
    <w:semiHidden/>
    <w:unhideWhenUsed/>
    <w:rsid w:val="004E1A0B"/>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customStyle="1" w:styleId="Estilo1">
    <w:name w:val="Estilo1"/>
    <w:basedOn w:val="NormalWeb"/>
    <w:link w:val="Estilo1Car"/>
    <w:qFormat/>
    <w:rsid w:val="0020075B"/>
    <w:pPr>
      <w:numPr>
        <w:numId w:val="2"/>
      </w:numPr>
    </w:pPr>
    <w:rPr>
      <w:rFonts w:ascii="Calibri" w:eastAsia="SimSun" w:hAnsi="Calibri" w:cs="Arial"/>
      <w:sz w:val="22"/>
      <w:szCs w:val="20"/>
      <w:lang w:val="es-ES" w:eastAsia="ja-JP"/>
    </w:rPr>
  </w:style>
  <w:style w:type="paragraph" w:styleId="Epgrafe">
    <w:name w:val="caption"/>
    <w:basedOn w:val="Normal"/>
    <w:next w:val="Normal"/>
    <w:uiPriority w:val="35"/>
    <w:unhideWhenUsed/>
    <w:qFormat/>
    <w:rsid w:val="00A268AF"/>
    <w:pPr>
      <w:spacing w:after="200" w:line="240" w:lineRule="auto"/>
    </w:pPr>
    <w:rPr>
      <w:i/>
      <w:iCs/>
      <w:color w:val="44546A" w:themeColor="text2"/>
      <w:sz w:val="18"/>
      <w:szCs w:val="18"/>
    </w:rPr>
  </w:style>
  <w:style w:type="character" w:customStyle="1" w:styleId="NormalWebCar">
    <w:name w:val="Normal (Web) Car"/>
    <w:basedOn w:val="Fuentedeprrafopredeter"/>
    <w:link w:val="NormalWeb"/>
    <w:uiPriority w:val="99"/>
    <w:semiHidden/>
    <w:rsid w:val="0020075B"/>
    <w:rPr>
      <w:rFonts w:ascii="Times New Roman" w:eastAsia="Times New Roman" w:hAnsi="Times New Roman" w:cs="Times New Roman"/>
      <w:sz w:val="24"/>
      <w:szCs w:val="24"/>
      <w:lang w:val="es-BO" w:eastAsia="es-BO"/>
    </w:rPr>
  </w:style>
  <w:style w:type="character" w:customStyle="1" w:styleId="Estilo1Car">
    <w:name w:val="Estilo1 Car"/>
    <w:basedOn w:val="NormalWebCar"/>
    <w:link w:val="Estilo1"/>
    <w:rsid w:val="0020075B"/>
    <w:rPr>
      <w:rFonts w:ascii="Calibri" w:eastAsia="SimSun" w:hAnsi="Calibri" w:cs="Arial"/>
      <w:sz w:val="24"/>
      <w:szCs w:val="20"/>
      <w:lang w:val="es-BO" w:eastAsia="ja-JP"/>
    </w:rPr>
  </w:style>
  <w:style w:type="character" w:customStyle="1" w:styleId="Ttulo3Car">
    <w:name w:val="Título 3 Car"/>
    <w:basedOn w:val="Fuentedeprrafopredeter"/>
    <w:link w:val="Ttulo3"/>
    <w:uiPriority w:val="9"/>
    <w:rsid w:val="0082679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B74532"/>
    <w:rPr>
      <w:rFonts w:asciiTheme="majorHAnsi" w:eastAsiaTheme="majorEastAsia" w:hAnsiTheme="majorHAnsi" w:cstheme="majorBidi"/>
      <w:i/>
      <w:iCs/>
      <w:color w:val="2E74B5" w:themeColor="accent1" w:themeShade="BF"/>
    </w:rPr>
  </w:style>
  <w:style w:type="character" w:customStyle="1" w:styleId="tgc">
    <w:name w:val="_tgc"/>
    <w:basedOn w:val="Fuentedeprrafopredeter"/>
    <w:rsid w:val="006E1C23"/>
  </w:style>
  <w:style w:type="character" w:customStyle="1" w:styleId="Ttulo5Car">
    <w:name w:val="Título 5 Car"/>
    <w:basedOn w:val="Fuentedeprrafopredeter"/>
    <w:link w:val="Ttulo5"/>
    <w:uiPriority w:val="9"/>
    <w:rsid w:val="000A4327"/>
    <w:rPr>
      <w:rFonts w:asciiTheme="majorHAnsi" w:eastAsiaTheme="majorEastAsia" w:hAnsiTheme="majorHAnsi" w:cstheme="majorBidi"/>
      <w:color w:val="2E74B5" w:themeColor="accent1" w:themeShade="BF"/>
    </w:rPr>
  </w:style>
  <w:style w:type="character" w:customStyle="1" w:styleId="es">
    <w:name w:val="es"/>
    <w:basedOn w:val="Fuentedeprrafopredeter"/>
    <w:rsid w:val="00BC6C26"/>
  </w:style>
  <w:style w:type="character" w:styleId="Hipervnculovisitado">
    <w:name w:val="FollowedHyperlink"/>
    <w:basedOn w:val="Fuentedeprrafopredeter"/>
    <w:uiPriority w:val="99"/>
    <w:semiHidden/>
    <w:unhideWhenUsed/>
    <w:rsid w:val="00134B5C"/>
    <w:rPr>
      <w:color w:val="954F72" w:themeColor="followedHyperlink"/>
      <w:u w:val="single"/>
    </w:rPr>
  </w:style>
  <w:style w:type="character" w:styleId="nfasis">
    <w:name w:val="Emphasis"/>
    <w:basedOn w:val="Fuentedeprrafopredeter"/>
    <w:uiPriority w:val="20"/>
    <w:qFormat/>
    <w:rsid w:val="004E5B63"/>
    <w:rPr>
      <w:i/>
      <w:iCs/>
    </w:rPr>
  </w:style>
  <w:style w:type="paragraph" w:customStyle="1" w:styleId="Default">
    <w:name w:val="Default"/>
    <w:rsid w:val="00CE08F8"/>
    <w:pPr>
      <w:autoSpaceDE w:val="0"/>
      <w:autoSpaceDN w:val="0"/>
      <w:adjustRightInd w:val="0"/>
      <w:spacing w:after="0" w:line="240" w:lineRule="auto"/>
    </w:pPr>
    <w:rPr>
      <w:rFonts w:ascii="Calibri" w:hAnsi="Calibri" w:cs="Calibri"/>
      <w:color w:val="000000"/>
      <w:sz w:val="24"/>
      <w:szCs w:val="24"/>
      <w:lang w:val="en-GB"/>
    </w:rPr>
  </w:style>
  <w:style w:type="character" w:customStyle="1" w:styleId="st">
    <w:name w:val="st"/>
    <w:basedOn w:val="Fuentedeprrafopredeter"/>
    <w:rsid w:val="00C57D90"/>
  </w:style>
  <w:style w:type="character" w:styleId="Textoennegrita">
    <w:name w:val="Strong"/>
    <w:basedOn w:val="Fuentedeprrafopredeter"/>
    <w:uiPriority w:val="22"/>
    <w:qFormat/>
    <w:rsid w:val="00C57D90"/>
    <w:rPr>
      <w:b/>
      <w:bCs/>
    </w:rPr>
  </w:style>
  <w:style w:type="character" w:styleId="Referenciasutil">
    <w:name w:val="Subtle Reference"/>
    <w:basedOn w:val="Fuentedeprrafopredeter"/>
    <w:uiPriority w:val="31"/>
    <w:qFormat/>
    <w:rsid w:val="00BD09D3"/>
    <w:rPr>
      <w:smallCaps/>
      <w:color w:val="5A5A5A" w:themeColor="text1" w:themeTint="A5"/>
    </w:rPr>
  </w:style>
  <w:style w:type="character" w:styleId="CdigoHTML">
    <w:name w:val="HTML Code"/>
    <w:basedOn w:val="Fuentedeprrafopredeter"/>
    <w:uiPriority w:val="99"/>
    <w:semiHidden/>
    <w:unhideWhenUsed/>
    <w:rsid w:val="002B2BF2"/>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BO"/>
    </w:rPr>
  </w:style>
  <w:style w:type="paragraph" w:styleId="Ttulo1">
    <w:name w:val="heading 1"/>
    <w:basedOn w:val="Normal"/>
    <w:next w:val="Normal"/>
    <w:link w:val="Ttulo1Car"/>
    <w:uiPriority w:val="9"/>
    <w:qFormat/>
    <w:rsid w:val="00B524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601B5"/>
    <w:pPr>
      <w:keepNext/>
      <w:keepLines/>
      <w:spacing w:before="480" w:after="0"/>
      <w:ind w:left="57"/>
      <w:outlineLvl w:val="1"/>
    </w:pPr>
    <w:rPr>
      <w:rFonts w:ascii="Arial Narrow" w:eastAsiaTheme="majorEastAsia" w:hAnsi="Arial Narrow" w:cstheme="majorBidi"/>
      <w:b/>
      <w:color w:val="2E74B5" w:themeColor="accent1" w:themeShade="BF"/>
      <w:sz w:val="26"/>
      <w:szCs w:val="26"/>
    </w:rPr>
  </w:style>
  <w:style w:type="paragraph" w:styleId="Ttulo3">
    <w:name w:val="heading 3"/>
    <w:basedOn w:val="Normal"/>
    <w:next w:val="Normal"/>
    <w:link w:val="Ttulo3Car"/>
    <w:uiPriority w:val="9"/>
    <w:unhideWhenUsed/>
    <w:qFormat/>
    <w:rsid w:val="008267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B7453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0A432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1">
    <w:name w:val="Título 11"/>
    <w:basedOn w:val="Normal"/>
    <w:next w:val="Normal"/>
    <w:uiPriority w:val="9"/>
    <w:qFormat/>
    <w:rsid w:val="00F02F78"/>
    <w:pPr>
      <w:keepNext/>
      <w:keepLines/>
      <w:numPr>
        <w:numId w:val="1"/>
      </w:numPr>
      <w:pBdr>
        <w:bottom w:val="single" w:sz="4" w:space="1" w:color="595959"/>
      </w:pBdr>
      <w:spacing w:before="360"/>
      <w:outlineLvl w:val="0"/>
    </w:pPr>
    <w:rPr>
      <w:rFonts w:ascii="Calibri Light" w:eastAsia="SimSun" w:hAnsi="Calibri Light" w:cs="Times New Roman"/>
      <w:b/>
      <w:bCs/>
      <w:smallCaps/>
      <w:color w:val="000000"/>
      <w:sz w:val="36"/>
      <w:szCs w:val="36"/>
      <w:lang w:val="en-US" w:eastAsia="ja-JP"/>
    </w:rPr>
  </w:style>
  <w:style w:type="paragraph" w:customStyle="1" w:styleId="Ttulo21">
    <w:name w:val="Título 21"/>
    <w:basedOn w:val="Normal"/>
    <w:next w:val="Normal"/>
    <w:uiPriority w:val="9"/>
    <w:unhideWhenUsed/>
    <w:qFormat/>
    <w:rsid w:val="00F02F78"/>
    <w:pPr>
      <w:keepNext/>
      <w:keepLines/>
      <w:numPr>
        <w:ilvl w:val="1"/>
        <w:numId w:val="1"/>
      </w:numPr>
      <w:spacing w:before="360" w:after="0"/>
      <w:outlineLvl w:val="1"/>
    </w:pPr>
    <w:rPr>
      <w:rFonts w:ascii="Calibri Light" w:eastAsia="SimSun" w:hAnsi="Calibri Light" w:cs="Times New Roman"/>
      <w:b/>
      <w:bCs/>
      <w:smallCaps/>
      <w:color w:val="000000"/>
      <w:sz w:val="28"/>
      <w:szCs w:val="28"/>
      <w:lang w:val="en-US" w:eastAsia="ja-JP"/>
    </w:rPr>
  </w:style>
  <w:style w:type="paragraph" w:customStyle="1" w:styleId="Ttulo31">
    <w:name w:val="Título 31"/>
    <w:basedOn w:val="Normal"/>
    <w:next w:val="Normal"/>
    <w:uiPriority w:val="9"/>
    <w:semiHidden/>
    <w:unhideWhenUsed/>
    <w:qFormat/>
    <w:rsid w:val="00F02F78"/>
    <w:pPr>
      <w:keepNext/>
      <w:keepLines/>
      <w:numPr>
        <w:ilvl w:val="2"/>
        <w:numId w:val="1"/>
      </w:numPr>
      <w:spacing w:before="200" w:after="0"/>
      <w:outlineLvl w:val="2"/>
    </w:pPr>
    <w:rPr>
      <w:rFonts w:ascii="Calibri Light" w:eastAsia="SimSun" w:hAnsi="Calibri Light" w:cs="Times New Roman"/>
      <w:b/>
      <w:bCs/>
      <w:color w:val="000000"/>
      <w:lang w:val="en-US" w:eastAsia="ja-JP"/>
    </w:rPr>
  </w:style>
  <w:style w:type="paragraph" w:customStyle="1" w:styleId="Ttulo41">
    <w:name w:val="Título 41"/>
    <w:basedOn w:val="Normal"/>
    <w:next w:val="Normal"/>
    <w:uiPriority w:val="9"/>
    <w:semiHidden/>
    <w:unhideWhenUsed/>
    <w:qFormat/>
    <w:rsid w:val="00F02F78"/>
    <w:pPr>
      <w:keepNext/>
      <w:keepLines/>
      <w:numPr>
        <w:ilvl w:val="3"/>
        <w:numId w:val="1"/>
      </w:numPr>
      <w:tabs>
        <w:tab w:val="num" w:pos="360"/>
      </w:tabs>
      <w:spacing w:before="200" w:after="0"/>
      <w:ind w:left="0" w:firstLine="0"/>
      <w:outlineLvl w:val="3"/>
    </w:pPr>
    <w:rPr>
      <w:rFonts w:ascii="Calibri Light" w:eastAsia="SimSun" w:hAnsi="Calibri Light" w:cs="Times New Roman"/>
      <w:b/>
      <w:bCs/>
      <w:i/>
      <w:iCs/>
      <w:color w:val="000000"/>
      <w:lang w:val="en-US" w:eastAsia="ja-JP"/>
    </w:rPr>
  </w:style>
  <w:style w:type="paragraph" w:customStyle="1" w:styleId="Ttulo51">
    <w:name w:val="Título 51"/>
    <w:basedOn w:val="Normal"/>
    <w:next w:val="Normal"/>
    <w:uiPriority w:val="9"/>
    <w:semiHidden/>
    <w:unhideWhenUsed/>
    <w:qFormat/>
    <w:rsid w:val="00F02F78"/>
    <w:pPr>
      <w:keepNext/>
      <w:keepLines/>
      <w:numPr>
        <w:ilvl w:val="4"/>
        <w:numId w:val="1"/>
      </w:numPr>
      <w:spacing w:before="200" w:after="0"/>
      <w:outlineLvl w:val="4"/>
    </w:pPr>
    <w:rPr>
      <w:rFonts w:ascii="Calibri Light" w:eastAsia="SimSun" w:hAnsi="Calibri Light" w:cs="Times New Roman"/>
      <w:color w:val="252525"/>
      <w:lang w:val="en-US" w:eastAsia="ja-JP"/>
    </w:rPr>
  </w:style>
  <w:style w:type="paragraph" w:customStyle="1" w:styleId="Ttulo61">
    <w:name w:val="Título 61"/>
    <w:basedOn w:val="Normal"/>
    <w:next w:val="Normal"/>
    <w:uiPriority w:val="9"/>
    <w:semiHidden/>
    <w:unhideWhenUsed/>
    <w:qFormat/>
    <w:rsid w:val="00F02F78"/>
    <w:pPr>
      <w:keepNext/>
      <w:keepLines/>
      <w:numPr>
        <w:ilvl w:val="5"/>
        <w:numId w:val="1"/>
      </w:numPr>
      <w:spacing w:before="200" w:after="0"/>
      <w:outlineLvl w:val="5"/>
    </w:pPr>
    <w:rPr>
      <w:rFonts w:ascii="Calibri Light" w:eastAsia="SimSun" w:hAnsi="Calibri Light" w:cs="Times New Roman"/>
      <w:i/>
      <w:iCs/>
      <w:color w:val="252525"/>
      <w:lang w:val="en-US" w:eastAsia="ja-JP"/>
    </w:rPr>
  </w:style>
  <w:style w:type="paragraph" w:customStyle="1" w:styleId="Ttulo71">
    <w:name w:val="Título 71"/>
    <w:basedOn w:val="Normal"/>
    <w:next w:val="Normal"/>
    <w:uiPriority w:val="9"/>
    <w:semiHidden/>
    <w:unhideWhenUsed/>
    <w:qFormat/>
    <w:rsid w:val="00F02F78"/>
    <w:pPr>
      <w:keepNext/>
      <w:keepLines/>
      <w:numPr>
        <w:ilvl w:val="6"/>
        <w:numId w:val="1"/>
      </w:numPr>
      <w:spacing w:before="200" w:after="0"/>
      <w:outlineLvl w:val="6"/>
    </w:pPr>
    <w:rPr>
      <w:rFonts w:ascii="Calibri Light" w:eastAsia="SimSun" w:hAnsi="Calibri Light" w:cs="Times New Roman"/>
      <w:i/>
      <w:iCs/>
      <w:color w:val="404040"/>
      <w:lang w:val="en-US" w:eastAsia="ja-JP"/>
    </w:rPr>
  </w:style>
  <w:style w:type="paragraph" w:customStyle="1" w:styleId="Ttulo81">
    <w:name w:val="Título 81"/>
    <w:basedOn w:val="Normal"/>
    <w:next w:val="Normal"/>
    <w:uiPriority w:val="9"/>
    <w:semiHidden/>
    <w:unhideWhenUsed/>
    <w:qFormat/>
    <w:rsid w:val="00F02F78"/>
    <w:pPr>
      <w:keepNext/>
      <w:keepLines/>
      <w:numPr>
        <w:ilvl w:val="7"/>
        <w:numId w:val="1"/>
      </w:numPr>
      <w:spacing w:before="200" w:after="0"/>
      <w:outlineLvl w:val="7"/>
    </w:pPr>
    <w:rPr>
      <w:rFonts w:ascii="Calibri Light" w:eastAsia="SimSun" w:hAnsi="Calibri Light" w:cs="Times New Roman"/>
      <w:color w:val="404040"/>
      <w:sz w:val="20"/>
      <w:szCs w:val="20"/>
      <w:lang w:val="en-US" w:eastAsia="ja-JP"/>
    </w:rPr>
  </w:style>
  <w:style w:type="paragraph" w:customStyle="1" w:styleId="Ttulo91">
    <w:name w:val="Título 91"/>
    <w:basedOn w:val="Normal"/>
    <w:next w:val="Normal"/>
    <w:uiPriority w:val="9"/>
    <w:semiHidden/>
    <w:unhideWhenUsed/>
    <w:qFormat/>
    <w:rsid w:val="00F02F78"/>
    <w:pPr>
      <w:keepNext/>
      <w:keepLines/>
      <w:numPr>
        <w:ilvl w:val="8"/>
        <w:numId w:val="1"/>
      </w:numPr>
      <w:spacing w:before="200" w:after="0"/>
      <w:outlineLvl w:val="8"/>
    </w:pPr>
    <w:rPr>
      <w:rFonts w:ascii="Calibri Light" w:eastAsia="SimSun" w:hAnsi="Calibri Light" w:cs="Times New Roman"/>
      <w:i/>
      <w:iCs/>
      <w:color w:val="404040"/>
      <w:sz w:val="20"/>
      <w:szCs w:val="20"/>
      <w:lang w:val="en-US" w:eastAsia="ja-JP"/>
    </w:rPr>
  </w:style>
  <w:style w:type="paragraph" w:customStyle="1" w:styleId="Encabezado1">
    <w:name w:val="Encabezado1"/>
    <w:basedOn w:val="Normal"/>
    <w:next w:val="Encabezado"/>
    <w:link w:val="EncabezadoCar"/>
    <w:uiPriority w:val="99"/>
    <w:unhideWhenUsed/>
    <w:rsid w:val="00F02F78"/>
    <w:pPr>
      <w:tabs>
        <w:tab w:val="center" w:pos="4252"/>
        <w:tab w:val="right" w:pos="8504"/>
      </w:tabs>
      <w:spacing w:after="0" w:line="240" w:lineRule="auto"/>
    </w:pPr>
  </w:style>
  <w:style w:type="character" w:customStyle="1" w:styleId="EncabezadoCar">
    <w:name w:val="Encabezado Car"/>
    <w:basedOn w:val="Fuentedeprrafopredeter"/>
    <w:link w:val="Encabezado1"/>
    <w:uiPriority w:val="99"/>
    <w:rsid w:val="00F02F78"/>
  </w:style>
  <w:style w:type="paragraph" w:customStyle="1" w:styleId="Piedepgina1">
    <w:name w:val="Pie de página1"/>
    <w:basedOn w:val="Normal"/>
    <w:next w:val="Piedepgina"/>
    <w:link w:val="PiedepginaCar"/>
    <w:uiPriority w:val="99"/>
    <w:unhideWhenUsed/>
    <w:rsid w:val="00F02F78"/>
    <w:pPr>
      <w:tabs>
        <w:tab w:val="center" w:pos="4252"/>
        <w:tab w:val="right" w:pos="8504"/>
      </w:tabs>
      <w:spacing w:after="0" w:line="240" w:lineRule="auto"/>
    </w:pPr>
  </w:style>
  <w:style w:type="character" w:customStyle="1" w:styleId="PiedepginaCar">
    <w:name w:val="Pie de página Car"/>
    <w:basedOn w:val="Fuentedeprrafopredeter"/>
    <w:link w:val="Piedepgina1"/>
    <w:uiPriority w:val="99"/>
    <w:rsid w:val="00F02F78"/>
  </w:style>
  <w:style w:type="paragraph" w:customStyle="1" w:styleId="Textonotapie1">
    <w:name w:val="Texto nota pie1"/>
    <w:basedOn w:val="Normal"/>
    <w:next w:val="Textonotapie"/>
    <w:link w:val="TextonotapieCar"/>
    <w:uiPriority w:val="99"/>
    <w:semiHidden/>
    <w:unhideWhenUsed/>
    <w:rsid w:val="00F02F78"/>
    <w:pPr>
      <w:spacing w:after="0" w:line="240" w:lineRule="auto"/>
    </w:pPr>
    <w:rPr>
      <w:sz w:val="20"/>
      <w:szCs w:val="20"/>
    </w:rPr>
  </w:style>
  <w:style w:type="character" w:customStyle="1" w:styleId="TextonotapieCar">
    <w:name w:val="Texto nota pie Car"/>
    <w:basedOn w:val="Fuentedeprrafopredeter"/>
    <w:link w:val="Textonotapie1"/>
    <w:uiPriority w:val="99"/>
    <w:semiHidden/>
    <w:rsid w:val="00F02F78"/>
    <w:rPr>
      <w:sz w:val="20"/>
      <w:szCs w:val="20"/>
    </w:rPr>
  </w:style>
  <w:style w:type="character" w:styleId="Refdenotaalpie">
    <w:name w:val="footnote reference"/>
    <w:basedOn w:val="Fuentedeprrafopredeter"/>
    <w:uiPriority w:val="99"/>
    <w:semiHidden/>
    <w:unhideWhenUsed/>
    <w:rsid w:val="00F02F78"/>
    <w:rPr>
      <w:vertAlign w:val="superscript"/>
    </w:rPr>
  </w:style>
  <w:style w:type="table" w:customStyle="1" w:styleId="Tabladecuadrcula6concolores1">
    <w:name w:val="Tabla de cuadrícula 6 con colores1"/>
    <w:basedOn w:val="Tablanormal"/>
    <w:uiPriority w:val="51"/>
    <w:rsid w:val="00F02F78"/>
    <w:pPr>
      <w:spacing w:after="0" w:line="240" w:lineRule="auto"/>
    </w:pPr>
    <w:rPr>
      <w:rFonts w:eastAsia="SimSun"/>
      <w:color w:val="000000"/>
      <w:lang w:val="en-US" w:eastAsia="ja-JP"/>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Encabezado">
    <w:name w:val="header"/>
    <w:basedOn w:val="Normal"/>
    <w:link w:val="EncabezadoCar1"/>
    <w:uiPriority w:val="99"/>
    <w:unhideWhenUsed/>
    <w:rsid w:val="00F02F78"/>
    <w:pPr>
      <w:tabs>
        <w:tab w:val="center" w:pos="4252"/>
        <w:tab w:val="right" w:pos="8504"/>
      </w:tabs>
      <w:spacing w:after="0" w:line="240" w:lineRule="auto"/>
    </w:pPr>
  </w:style>
  <w:style w:type="character" w:customStyle="1" w:styleId="EncabezadoCar1">
    <w:name w:val="Encabezado Car1"/>
    <w:basedOn w:val="Fuentedeprrafopredeter"/>
    <w:link w:val="Encabezado"/>
    <w:uiPriority w:val="99"/>
    <w:rsid w:val="00F02F78"/>
  </w:style>
  <w:style w:type="paragraph" w:styleId="Piedepgina">
    <w:name w:val="footer"/>
    <w:basedOn w:val="Normal"/>
    <w:link w:val="PiedepginaCar1"/>
    <w:uiPriority w:val="99"/>
    <w:unhideWhenUsed/>
    <w:rsid w:val="00F02F78"/>
    <w:pPr>
      <w:tabs>
        <w:tab w:val="center" w:pos="4252"/>
        <w:tab w:val="right" w:pos="8504"/>
      </w:tabs>
      <w:spacing w:after="0" w:line="240" w:lineRule="auto"/>
    </w:pPr>
  </w:style>
  <w:style w:type="character" w:customStyle="1" w:styleId="PiedepginaCar1">
    <w:name w:val="Pie de página Car1"/>
    <w:basedOn w:val="Fuentedeprrafopredeter"/>
    <w:link w:val="Piedepgina"/>
    <w:uiPriority w:val="99"/>
    <w:rsid w:val="00F02F78"/>
  </w:style>
  <w:style w:type="paragraph" w:styleId="Textonotapie">
    <w:name w:val="footnote text"/>
    <w:basedOn w:val="Normal"/>
    <w:link w:val="TextonotapieCar1"/>
    <w:uiPriority w:val="99"/>
    <w:semiHidden/>
    <w:unhideWhenUsed/>
    <w:rsid w:val="00F02F78"/>
    <w:pPr>
      <w:spacing w:after="0" w:line="240" w:lineRule="auto"/>
    </w:pPr>
    <w:rPr>
      <w:sz w:val="20"/>
      <w:szCs w:val="20"/>
    </w:rPr>
  </w:style>
  <w:style w:type="character" w:customStyle="1" w:styleId="TextonotapieCar1">
    <w:name w:val="Texto nota pie Car1"/>
    <w:basedOn w:val="Fuentedeprrafopredeter"/>
    <w:link w:val="Textonotapie"/>
    <w:uiPriority w:val="99"/>
    <w:semiHidden/>
    <w:rsid w:val="00F02F78"/>
    <w:rPr>
      <w:sz w:val="20"/>
      <w:szCs w:val="20"/>
    </w:rPr>
  </w:style>
  <w:style w:type="paragraph" w:styleId="Sinespaciado">
    <w:name w:val="No Spacing"/>
    <w:link w:val="SinespaciadoCar"/>
    <w:uiPriority w:val="1"/>
    <w:qFormat/>
    <w:rsid w:val="005C357A"/>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5C357A"/>
    <w:rPr>
      <w:rFonts w:eastAsiaTheme="minorEastAsia"/>
      <w:lang w:val="en-US" w:eastAsia="ja-JP"/>
    </w:rPr>
  </w:style>
  <w:style w:type="paragraph" w:styleId="Ttulo">
    <w:name w:val="Title"/>
    <w:basedOn w:val="Normal"/>
    <w:next w:val="Normal"/>
    <w:link w:val="TtuloCar"/>
    <w:uiPriority w:val="10"/>
    <w:qFormat/>
    <w:rsid w:val="004303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30393"/>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436FAA"/>
    <w:rPr>
      <w:color w:val="0563C1" w:themeColor="hyperlink"/>
      <w:u w:val="single"/>
    </w:rPr>
  </w:style>
  <w:style w:type="paragraph" w:styleId="ndice1">
    <w:name w:val="index 1"/>
    <w:basedOn w:val="Normal"/>
    <w:next w:val="Normal"/>
    <w:autoRedefine/>
    <w:uiPriority w:val="99"/>
    <w:semiHidden/>
    <w:unhideWhenUsed/>
    <w:rsid w:val="00300213"/>
    <w:pPr>
      <w:spacing w:after="0" w:line="240" w:lineRule="auto"/>
      <w:ind w:left="220" w:hanging="220"/>
    </w:pPr>
  </w:style>
  <w:style w:type="character" w:customStyle="1" w:styleId="Ttulo1Car">
    <w:name w:val="Título 1 Car"/>
    <w:basedOn w:val="Fuentedeprrafopredeter"/>
    <w:link w:val="Ttulo1"/>
    <w:uiPriority w:val="9"/>
    <w:rsid w:val="00B5244B"/>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B5244B"/>
    <w:pPr>
      <w:outlineLvl w:val="9"/>
    </w:pPr>
    <w:rPr>
      <w:lang w:eastAsia="es-BO"/>
    </w:rPr>
  </w:style>
  <w:style w:type="paragraph" w:styleId="TDC1">
    <w:name w:val="toc 1"/>
    <w:basedOn w:val="Normal"/>
    <w:next w:val="Normal"/>
    <w:autoRedefine/>
    <w:uiPriority w:val="39"/>
    <w:unhideWhenUsed/>
    <w:rsid w:val="00F4327F"/>
    <w:pPr>
      <w:tabs>
        <w:tab w:val="left" w:pos="440"/>
        <w:tab w:val="right" w:leader="dot" w:pos="9350"/>
      </w:tabs>
      <w:spacing w:after="100"/>
    </w:pPr>
    <w:rPr>
      <w:rFonts w:asciiTheme="majorHAnsi" w:hAnsiTheme="majorHAnsi"/>
      <w:noProof/>
    </w:rPr>
  </w:style>
  <w:style w:type="paragraph" w:styleId="TDC2">
    <w:name w:val="toc 2"/>
    <w:basedOn w:val="Normal"/>
    <w:next w:val="Normal"/>
    <w:autoRedefine/>
    <w:uiPriority w:val="39"/>
    <w:unhideWhenUsed/>
    <w:rsid w:val="00F4327F"/>
    <w:pPr>
      <w:spacing w:after="100"/>
      <w:ind w:left="220"/>
    </w:pPr>
    <w:rPr>
      <w:rFonts w:asciiTheme="majorHAnsi" w:hAnsiTheme="majorHAnsi"/>
    </w:rPr>
  </w:style>
  <w:style w:type="paragraph" w:styleId="TDC3">
    <w:name w:val="toc 3"/>
    <w:basedOn w:val="Normal"/>
    <w:next w:val="Normal"/>
    <w:autoRedefine/>
    <w:uiPriority w:val="39"/>
    <w:unhideWhenUsed/>
    <w:rsid w:val="00F4327F"/>
    <w:pPr>
      <w:spacing w:after="100"/>
      <w:ind w:left="440"/>
    </w:pPr>
    <w:rPr>
      <w:rFonts w:asciiTheme="majorHAnsi" w:eastAsiaTheme="minorEastAsia" w:hAnsiTheme="majorHAnsi" w:cs="Times New Roman"/>
      <w:lang w:eastAsia="es-BO"/>
    </w:rPr>
  </w:style>
  <w:style w:type="character" w:customStyle="1" w:styleId="Ttulo2Car">
    <w:name w:val="Título 2 Car"/>
    <w:basedOn w:val="Fuentedeprrafopredeter"/>
    <w:link w:val="Ttulo2"/>
    <w:uiPriority w:val="9"/>
    <w:rsid w:val="005601B5"/>
    <w:rPr>
      <w:rFonts w:ascii="Arial Narrow" w:eastAsiaTheme="majorEastAsia" w:hAnsi="Arial Narrow" w:cstheme="majorBidi"/>
      <w:b/>
      <w:color w:val="2E74B5" w:themeColor="accent1" w:themeShade="BF"/>
      <w:sz w:val="26"/>
      <w:szCs w:val="26"/>
    </w:rPr>
  </w:style>
  <w:style w:type="table" w:styleId="Tablaconcuadrcula">
    <w:name w:val="Table Grid"/>
    <w:basedOn w:val="Tablanormal"/>
    <w:uiPriority w:val="39"/>
    <w:rsid w:val="002116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34157"/>
    <w:pPr>
      <w:spacing w:after="0" w:line="240" w:lineRule="auto"/>
    </w:pPr>
    <w:rPr>
      <w:rFonts w:eastAsia="Calibri" w:cs="Arial"/>
      <w:szCs w:val="20"/>
      <w:lang w:eastAsia="es-ES"/>
    </w:rPr>
  </w:style>
  <w:style w:type="paragraph" w:styleId="Subttulo">
    <w:name w:val="Subtitle"/>
    <w:basedOn w:val="Normal"/>
    <w:next w:val="Normal"/>
    <w:link w:val="SubttuloCar"/>
    <w:uiPriority w:val="11"/>
    <w:qFormat/>
    <w:rsid w:val="00A53D87"/>
    <w:pPr>
      <w:numPr>
        <w:ilvl w:val="1"/>
      </w:numPr>
      <w:spacing w:after="200" w:line="276" w:lineRule="auto"/>
    </w:pPr>
    <w:rPr>
      <w:rFonts w:asciiTheme="majorHAnsi" w:eastAsiaTheme="majorEastAsia" w:hAnsiTheme="majorHAnsi" w:cstheme="majorBidi"/>
      <w:i/>
      <w:iCs/>
      <w:color w:val="5B9BD5" w:themeColor="accent1"/>
      <w:spacing w:val="15"/>
      <w:sz w:val="24"/>
      <w:szCs w:val="24"/>
      <w:lang w:val="es-PE"/>
    </w:rPr>
  </w:style>
  <w:style w:type="character" w:customStyle="1" w:styleId="SubttuloCar">
    <w:name w:val="Subtítulo Car"/>
    <w:basedOn w:val="Fuentedeprrafopredeter"/>
    <w:link w:val="Subttulo"/>
    <w:uiPriority w:val="11"/>
    <w:rsid w:val="00A53D87"/>
    <w:rPr>
      <w:rFonts w:asciiTheme="majorHAnsi" w:eastAsiaTheme="majorEastAsia" w:hAnsiTheme="majorHAnsi" w:cstheme="majorBidi"/>
      <w:i/>
      <w:iCs/>
      <w:color w:val="5B9BD5" w:themeColor="accent1"/>
      <w:spacing w:val="15"/>
      <w:sz w:val="24"/>
      <w:szCs w:val="24"/>
      <w:lang w:val="es-PE"/>
    </w:rPr>
  </w:style>
  <w:style w:type="character" w:styleId="Refdecomentario">
    <w:name w:val="annotation reference"/>
    <w:basedOn w:val="Fuentedeprrafopredeter"/>
    <w:uiPriority w:val="99"/>
    <w:semiHidden/>
    <w:unhideWhenUsed/>
    <w:rsid w:val="00870E1C"/>
    <w:rPr>
      <w:sz w:val="16"/>
      <w:szCs w:val="16"/>
    </w:rPr>
  </w:style>
  <w:style w:type="paragraph" w:styleId="Textocomentario">
    <w:name w:val="annotation text"/>
    <w:basedOn w:val="Normal"/>
    <w:link w:val="TextocomentarioCar"/>
    <w:uiPriority w:val="99"/>
    <w:semiHidden/>
    <w:unhideWhenUsed/>
    <w:rsid w:val="00870E1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0E1C"/>
    <w:rPr>
      <w:sz w:val="20"/>
      <w:szCs w:val="20"/>
      <w:lang w:val="es-BO"/>
    </w:rPr>
  </w:style>
  <w:style w:type="paragraph" w:styleId="Textodeglobo">
    <w:name w:val="Balloon Text"/>
    <w:basedOn w:val="Normal"/>
    <w:link w:val="TextodegloboCar"/>
    <w:uiPriority w:val="99"/>
    <w:semiHidden/>
    <w:unhideWhenUsed/>
    <w:rsid w:val="00870E1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70E1C"/>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70E1C"/>
    <w:rPr>
      <w:b/>
      <w:bCs/>
      <w:lang w:val="es-ES"/>
    </w:rPr>
  </w:style>
  <w:style w:type="character" w:customStyle="1" w:styleId="AsuntodelcomentarioCar">
    <w:name w:val="Asunto del comentario Car"/>
    <w:basedOn w:val="TextocomentarioCar"/>
    <w:link w:val="Asuntodelcomentario"/>
    <w:uiPriority w:val="99"/>
    <w:semiHidden/>
    <w:rsid w:val="00870E1C"/>
    <w:rPr>
      <w:b/>
      <w:bCs/>
      <w:sz w:val="20"/>
      <w:szCs w:val="20"/>
      <w:lang w:val="es-BO"/>
    </w:rPr>
  </w:style>
  <w:style w:type="character" w:customStyle="1" w:styleId="sentence">
    <w:name w:val="sentence"/>
    <w:basedOn w:val="Fuentedeprrafopredeter"/>
    <w:rsid w:val="00A00622"/>
  </w:style>
  <w:style w:type="character" w:customStyle="1" w:styleId="label">
    <w:name w:val="label"/>
    <w:basedOn w:val="Fuentedeprrafopredeter"/>
    <w:rsid w:val="00A00622"/>
  </w:style>
  <w:style w:type="paragraph" w:styleId="NormalWeb">
    <w:name w:val="Normal (Web)"/>
    <w:basedOn w:val="Normal"/>
    <w:link w:val="NormalWebCar"/>
    <w:uiPriority w:val="99"/>
    <w:semiHidden/>
    <w:unhideWhenUsed/>
    <w:rsid w:val="004E1A0B"/>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customStyle="1" w:styleId="Estilo1">
    <w:name w:val="Estilo1"/>
    <w:basedOn w:val="NormalWeb"/>
    <w:link w:val="Estilo1Car"/>
    <w:qFormat/>
    <w:rsid w:val="0020075B"/>
    <w:pPr>
      <w:numPr>
        <w:numId w:val="2"/>
      </w:numPr>
    </w:pPr>
    <w:rPr>
      <w:rFonts w:ascii="Calibri" w:eastAsia="SimSun" w:hAnsi="Calibri" w:cs="Arial"/>
      <w:sz w:val="22"/>
      <w:szCs w:val="20"/>
      <w:lang w:val="es-ES" w:eastAsia="ja-JP"/>
    </w:rPr>
  </w:style>
  <w:style w:type="paragraph" w:styleId="Epgrafe">
    <w:name w:val="caption"/>
    <w:basedOn w:val="Normal"/>
    <w:next w:val="Normal"/>
    <w:uiPriority w:val="35"/>
    <w:unhideWhenUsed/>
    <w:qFormat/>
    <w:rsid w:val="00A268AF"/>
    <w:pPr>
      <w:spacing w:after="200" w:line="240" w:lineRule="auto"/>
    </w:pPr>
    <w:rPr>
      <w:i/>
      <w:iCs/>
      <w:color w:val="44546A" w:themeColor="text2"/>
      <w:sz w:val="18"/>
      <w:szCs w:val="18"/>
    </w:rPr>
  </w:style>
  <w:style w:type="character" w:customStyle="1" w:styleId="NormalWebCar">
    <w:name w:val="Normal (Web) Car"/>
    <w:basedOn w:val="Fuentedeprrafopredeter"/>
    <w:link w:val="NormalWeb"/>
    <w:uiPriority w:val="99"/>
    <w:semiHidden/>
    <w:rsid w:val="0020075B"/>
    <w:rPr>
      <w:rFonts w:ascii="Times New Roman" w:eastAsia="Times New Roman" w:hAnsi="Times New Roman" w:cs="Times New Roman"/>
      <w:sz w:val="24"/>
      <w:szCs w:val="24"/>
      <w:lang w:val="es-BO" w:eastAsia="es-BO"/>
    </w:rPr>
  </w:style>
  <w:style w:type="character" w:customStyle="1" w:styleId="Estilo1Car">
    <w:name w:val="Estilo1 Car"/>
    <w:basedOn w:val="NormalWebCar"/>
    <w:link w:val="Estilo1"/>
    <w:rsid w:val="0020075B"/>
    <w:rPr>
      <w:rFonts w:ascii="Calibri" w:eastAsia="SimSun" w:hAnsi="Calibri" w:cs="Arial"/>
      <w:sz w:val="24"/>
      <w:szCs w:val="20"/>
      <w:lang w:val="es-BO" w:eastAsia="ja-JP"/>
    </w:rPr>
  </w:style>
  <w:style w:type="character" w:customStyle="1" w:styleId="Ttulo3Car">
    <w:name w:val="Título 3 Car"/>
    <w:basedOn w:val="Fuentedeprrafopredeter"/>
    <w:link w:val="Ttulo3"/>
    <w:uiPriority w:val="9"/>
    <w:rsid w:val="0082679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B74532"/>
    <w:rPr>
      <w:rFonts w:asciiTheme="majorHAnsi" w:eastAsiaTheme="majorEastAsia" w:hAnsiTheme="majorHAnsi" w:cstheme="majorBidi"/>
      <w:i/>
      <w:iCs/>
      <w:color w:val="2E74B5" w:themeColor="accent1" w:themeShade="BF"/>
    </w:rPr>
  </w:style>
  <w:style w:type="character" w:customStyle="1" w:styleId="tgc">
    <w:name w:val="_tgc"/>
    <w:basedOn w:val="Fuentedeprrafopredeter"/>
    <w:rsid w:val="006E1C23"/>
  </w:style>
  <w:style w:type="character" w:customStyle="1" w:styleId="Ttulo5Car">
    <w:name w:val="Título 5 Car"/>
    <w:basedOn w:val="Fuentedeprrafopredeter"/>
    <w:link w:val="Ttulo5"/>
    <w:uiPriority w:val="9"/>
    <w:rsid w:val="000A4327"/>
    <w:rPr>
      <w:rFonts w:asciiTheme="majorHAnsi" w:eastAsiaTheme="majorEastAsia" w:hAnsiTheme="majorHAnsi" w:cstheme="majorBidi"/>
      <w:color w:val="2E74B5" w:themeColor="accent1" w:themeShade="BF"/>
    </w:rPr>
  </w:style>
  <w:style w:type="character" w:customStyle="1" w:styleId="es">
    <w:name w:val="es"/>
    <w:basedOn w:val="Fuentedeprrafopredeter"/>
    <w:rsid w:val="00BC6C26"/>
  </w:style>
  <w:style w:type="character" w:styleId="Hipervnculovisitado">
    <w:name w:val="FollowedHyperlink"/>
    <w:basedOn w:val="Fuentedeprrafopredeter"/>
    <w:uiPriority w:val="99"/>
    <w:semiHidden/>
    <w:unhideWhenUsed/>
    <w:rsid w:val="00134B5C"/>
    <w:rPr>
      <w:color w:val="954F72" w:themeColor="followedHyperlink"/>
      <w:u w:val="single"/>
    </w:rPr>
  </w:style>
  <w:style w:type="character" w:styleId="nfasis">
    <w:name w:val="Emphasis"/>
    <w:basedOn w:val="Fuentedeprrafopredeter"/>
    <w:uiPriority w:val="20"/>
    <w:qFormat/>
    <w:rsid w:val="004E5B63"/>
    <w:rPr>
      <w:i/>
      <w:iCs/>
    </w:rPr>
  </w:style>
  <w:style w:type="paragraph" w:customStyle="1" w:styleId="Default">
    <w:name w:val="Default"/>
    <w:rsid w:val="00CE08F8"/>
    <w:pPr>
      <w:autoSpaceDE w:val="0"/>
      <w:autoSpaceDN w:val="0"/>
      <w:adjustRightInd w:val="0"/>
      <w:spacing w:after="0" w:line="240" w:lineRule="auto"/>
    </w:pPr>
    <w:rPr>
      <w:rFonts w:ascii="Calibri" w:hAnsi="Calibri" w:cs="Calibri"/>
      <w:color w:val="000000"/>
      <w:sz w:val="24"/>
      <w:szCs w:val="24"/>
      <w:lang w:val="en-GB"/>
    </w:rPr>
  </w:style>
  <w:style w:type="character" w:customStyle="1" w:styleId="st">
    <w:name w:val="st"/>
    <w:basedOn w:val="Fuentedeprrafopredeter"/>
    <w:rsid w:val="00C57D90"/>
  </w:style>
  <w:style w:type="character" w:styleId="Textoennegrita">
    <w:name w:val="Strong"/>
    <w:basedOn w:val="Fuentedeprrafopredeter"/>
    <w:uiPriority w:val="22"/>
    <w:qFormat/>
    <w:rsid w:val="00C57D90"/>
    <w:rPr>
      <w:b/>
      <w:bCs/>
    </w:rPr>
  </w:style>
  <w:style w:type="character" w:styleId="Referenciasutil">
    <w:name w:val="Subtle Reference"/>
    <w:basedOn w:val="Fuentedeprrafopredeter"/>
    <w:uiPriority w:val="31"/>
    <w:qFormat/>
    <w:rsid w:val="00BD09D3"/>
    <w:rPr>
      <w:smallCaps/>
      <w:color w:val="5A5A5A" w:themeColor="text1" w:themeTint="A5"/>
    </w:rPr>
  </w:style>
  <w:style w:type="character" w:styleId="CdigoHTML">
    <w:name w:val="HTML Code"/>
    <w:basedOn w:val="Fuentedeprrafopredeter"/>
    <w:uiPriority w:val="99"/>
    <w:semiHidden/>
    <w:unhideWhenUsed/>
    <w:rsid w:val="002B2BF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3170">
      <w:bodyDiv w:val="1"/>
      <w:marLeft w:val="0"/>
      <w:marRight w:val="0"/>
      <w:marTop w:val="0"/>
      <w:marBottom w:val="0"/>
      <w:divBdr>
        <w:top w:val="none" w:sz="0" w:space="0" w:color="auto"/>
        <w:left w:val="none" w:sz="0" w:space="0" w:color="auto"/>
        <w:bottom w:val="none" w:sz="0" w:space="0" w:color="auto"/>
        <w:right w:val="none" w:sz="0" w:space="0" w:color="auto"/>
      </w:divBdr>
    </w:div>
    <w:div w:id="88351190">
      <w:bodyDiv w:val="1"/>
      <w:marLeft w:val="0"/>
      <w:marRight w:val="0"/>
      <w:marTop w:val="0"/>
      <w:marBottom w:val="0"/>
      <w:divBdr>
        <w:top w:val="none" w:sz="0" w:space="0" w:color="auto"/>
        <w:left w:val="none" w:sz="0" w:space="0" w:color="auto"/>
        <w:bottom w:val="none" w:sz="0" w:space="0" w:color="auto"/>
        <w:right w:val="none" w:sz="0" w:space="0" w:color="auto"/>
      </w:divBdr>
      <w:divsChild>
        <w:div w:id="794984223">
          <w:marLeft w:val="907"/>
          <w:marRight w:val="0"/>
          <w:marTop w:val="0"/>
          <w:marBottom w:val="0"/>
          <w:divBdr>
            <w:top w:val="none" w:sz="0" w:space="0" w:color="auto"/>
            <w:left w:val="none" w:sz="0" w:space="0" w:color="auto"/>
            <w:bottom w:val="none" w:sz="0" w:space="0" w:color="auto"/>
            <w:right w:val="none" w:sz="0" w:space="0" w:color="auto"/>
          </w:divBdr>
        </w:div>
      </w:divsChild>
    </w:div>
    <w:div w:id="247660713">
      <w:bodyDiv w:val="1"/>
      <w:marLeft w:val="0"/>
      <w:marRight w:val="0"/>
      <w:marTop w:val="0"/>
      <w:marBottom w:val="0"/>
      <w:divBdr>
        <w:top w:val="none" w:sz="0" w:space="0" w:color="auto"/>
        <w:left w:val="none" w:sz="0" w:space="0" w:color="auto"/>
        <w:bottom w:val="none" w:sz="0" w:space="0" w:color="auto"/>
        <w:right w:val="none" w:sz="0" w:space="0" w:color="auto"/>
      </w:divBdr>
      <w:divsChild>
        <w:div w:id="1664158002">
          <w:marLeft w:val="0"/>
          <w:marRight w:val="0"/>
          <w:marTop w:val="0"/>
          <w:marBottom w:val="0"/>
          <w:divBdr>
            <w:top w:val="none" w:sz="0" w:space="0" w:color="auto"/>
            <w:left w:val="none" w:sz="0" w:space="0" w:color="auto"/>
            <w:bottom w:val="none" w:sz="0" w:space="0" w:color="auto"/>
            <w:right w:val="none" w:sz="0" w:space="0" w:color="auto"/>
          </w:divBdr>
        </w:div>
        <w:div w:id="1219971620">
          <w:marLeft w:val="0"/>
          <w:marRight w:val="0"/>
          <w:marTop w:val="0"/>
          <w:marBottom w:val="0"/>
          <w:divBdr>
            <w:top w:val="none" w:sz="0" w:space="0" w:color="auto"/>
            <w:left w:val="none" w:sz="0" w:space="0" w:color="auto"/>
            <w:bottom w:val="none" w:sz="0" w:space="0" w:color="auto"/>
            <w:right w:val="none" w:sz="0" w:space="0" w:color="auto"/>
          </w:divBdr>
        </w:div>
        <w:div w:id="1915821192">
          <w:marLeft w:val="0"/>
          <w:marRight w:val="0"/>
          <w:marTop w:val="0"/>
          <w:marBottom w:val="0"/>
          <w:divBdr>
            <w:top w:val="none" w:sz="0" w:space="0" w:color="auto"/>
            <w:left w:val="none" w:sz="0" w:space="0" w:color="auto"/>
            <w:bottom w:val="none" w:sz="0" w:space="0" w:color="auto"/>
            <w:right w:val="none" w:sz="0" w:space="0" w:color="auto"/>
          </w:divBdr>
        </w:div>
      </w:divsChild>
    </w:div>
    <w:div w:id="352536830">
      <w:bodyDiv w:val="1"/>
      <w:marLeft w:val="0"/>
      <w:marRight w:val="0"/>
      <w:marTop w:val="0"/>
      <w:marBottom w:val="0"/>
      <w:divBdr>
        <w:top w:val="none" w:sz="0" w:space="0" w:color="auto"/>
        <w:left w:val="none" w:sz="0" w:space="0" w:color="auto"/>
        <w:bottom w:val="none" w:sz="0" w:space="0" w:color="auto"/>
        <w:right w:val="none" w:sz="0" w:space="0" w:color="auto"/>
      </w:divBdr>
    </w:div>
    <w:div w:id="373042860">
      <w:bodyDiv w:val="1"/>
      <w:marLeft w:val="0"/>
      <w:marRight w:val="0"/>
      <w:marTop w:val="0"/>
      <w:marBottom w:val="0"/>
      <w:divBdr>
        <w:top w:val="none" w:sz="0" w:space="0" w:color="auto"/>
        <w:left w:val="none" w:sz="0" w:space="0" w:color="auto"/>
        <w:bottom w:val="none" w:sz="0" w:space="0" w:color="auto"/>
        <w:right w:val="none" w:sz="0" w:space="0" w:color="auto"/>
      </w:divBdr>
      <w:divsChild>
        <w:div w:id="2097551355">
          <w:marLeft w:val="907"/>
          <w:marRight w:val="0"/>
          <w:marTop w:val="0"/>
          <w:marBottom w:val="0"/>
          <w:divBdr>
            <w:top w:val="none" w:sz="0" w:space="0" w:color="auto"/>
            <w:left w:val="none" w:sz="0" w:space="0" w:color="auto"/>
            <w:bottom w:val="none" w:sz="0" w:space="0" w:color="auto"/>
            <w:right w:val="none" w:sz="0" w:space="0" w:color="auto"/>
          </w:divBdr>
        </w:div>
      </w:divsChild>
    </w:div>
    <w:div w:id="393550898">
      <w:bodyDiv w:val="1"/>
      <w:marLeft w:val="0"/>
      <w:marRight w:val="0"/>
      <w:marTop w:val="0"/>
      <w:marBottom w:val="0"/>
      <w:divBdr>
        <w:top w:val="none" w:sz="0" w:space="0" w:color="auto"/>
        <w:left w:val="none" w:sz="0" w:space="0" w:color="auto"/>
        <w:bottom w:val="none" w:sz="0" w:space="0" w:color="auto"/>
        <w:right w:val="none" w:sz="0" w:space="0" w:color="auto"/>
      </w:divBdr>
    </w:div>
    <w:div w:id="438572008">
      <w:bodyDiv w:val="1"/>
      <w:marLeft w:val="0"/>
      <w:marRight w:val="0"/>
      <w:marTop w:val="0"/>
      <w:marBottom w:val="0"/>
      <w:divBdr>
        <w:top w:val="none" w:sz="0" w:space="0" w:color="auto"/>
        <w:left w:val="none" w:sz="0" w:space="0" w:color="auto"/>
        <w:bottom w:val="none" w:sz="0" w:space="0" w:color="auto"/>
        <w:right w:val="none" w:sz="0" w:space="0" w:color="auto"/>
      </w:divBdr>
    </w:div>
    <w:div w:id="460921810">
      <w:bodyDiv w:val="1"/>
      <w:marLeft w:val="0"/>
      <w:marRight w:val="0"/>
      <w:marTop w:val="0"/>
      <w:marBottom w:val="0"/>
      <w:divBdr>
        <w:top w:val="none" w:sz="0" w:space="0" w:color="auto"/>
        <w:left w:val="none" w:sz="0" w:space="0" w:color="auto"/>
        <w:bottom w:val="none" w:sz="0" w:space="0" w:color="auto"/>
        <w:right w:val="none" w:sz="0" w:space="0" w:color="auto"/>
      </w:divBdr>
      <w:divsChild>
        <w:div w:id="91245268">
          <w:marLeft w:val="0"/>
          <w:marRight w:val="0"/>
          <w:marTop w:val="0"/>
          <w:marBottom w:val="0"/>
          <w:divBdr>
            <w:top w:val="none" w:sz="0" w:space="0" w:color="auto"/>
            <w:left w:val="none" w:sz="0" w:space="0" w:color="auto"/>
            <w:bottom w:val="none" w:sz="0" w:space="0" w:color="auto"/>
            <w:right w:val="none" w:sz="0" w:space="0" w:color="auto"/>
          </w:divBdr>
        </w:div>
        <w:div w:id="1479416044">
          <w:marLeft w:val="0"/>
          <w:marRight w:val="0"/>
          <w:marTop w:val="0"/>
          <w:marBottom w:val="0"/>
          <w:divBdr>
            <w:top w:val="none" w:sz="0" w:space="0" w:color="auto"/>
            <w:left w:val="none" w:sz="0" w:space="0" w:color="auto"/>
            <w:bottom w:val="none" w:sz="0" w:space="0" w:color="auto"/>
            <w:right w:val="none" w:sz="0" w:space="0" w:color="auto"/>
          </w:divBdr>
        </w:div>
        <w:div w:id="584534666">
          <w:marLeft w:val="0"/>
          <w:marRight w:val="0"/>
          <w:marTop w:val="0"/>
          <w:marBottom w:val="0"/>
          <w:divBdr>
            <w:top w:val="none" w:sz="0" w:space="0" w:color="auto"/>
            <w:left w:val="none" w:sz="0" w:space="0" w:color="auto"/>
            <w:bottom w:val="none" w:sz="0" w:space="0" w:color="auto"/>
            <w:right w:val="none" w:sz="0" w:space="0" w:color="auto"/>
          </w:divBdr>
        </w:div>
        <w:div w:id="865556460">
          <w:marLeft w:val="0"/>
          <w:marRight w:val="0"/>
          <w:marTop w:val="0"/>
          <w:marBottom w:val="0"/>
          <w:divBdr>
            <w:top w:val="none" w:sz="0" w:space="0" w:color="auto"/>
            <w:left w:val="none" w:sz="0" w:space="0" w:color="auto"/>
            <w:bottom w:val="none" w:sz="0" w:space="0" w:color="auto"/>
            <w:right w:val="none" w:sz="0" w:space="0" w:color="auto"/>
          </w:divBdr>
        </w:div>
      </w:divsChild>
    </w:div>
    <w:div w:id="494565295">
      <w:bodyDiv w:val="1"/>
      <w:marLeft w:val="0"/>
      <w:marRight w:val="0"/>
      <w:marTop w:val="0"/>
      <w:marBottom w:val="0"/>
      <w:divBdr>
        <w:top w:val="none" w:sz="0" w:space="0" w:color="auto"/>
        <w:left w:val="none" w:sz="0" w:space="0" w:color="auto"/>
        <w:bottom w:val="none" w:sz="0" w:space="0" w:color="auto"/>
        <w:right w:val="none" w:sz="0" w:space="0" w:color="auto"/>
      </w:divBdr>
      <w:divsChild>
        <w:div w:id="116263093">
          <w:marLeft w:val="0"/>
          <w:marRight w:val="0"/>
          <w:marTop w:val="0"/>
          <w:marBottom w:val="0"/>
          <w:divBdr>
            <w:top w:val="none" w:sz="0" w:space="0" w:color="auto"/>
            <w:left w:val="none" w:sz="0" w:space="0" w:color="auto"/>
            <w:bottom w:val="none" w:sz="0" w:space="0" w:color="auto"/>
            <w:right w:val="none" w:sz="0" w:space="0" w:color="auto"/>
          </w:divBdr>
        </w:div>
        <w:div w:id="435515763">
          <w:marLeft w:val="0"/>
          <w:marRight w:val="0"/>
          <w:marTop w:val="0"/>
          <w:marBottom w:val="0"/>
          <w:divBdr>
            <w:top w:val="none" w:sz="0" w:space="0" w:color="auto"/>
            <w:left w:val="none" w:sz="0" w:space="0" w:color="auto"/>
            <w:bottom w:val="none" w:sz="0" w:space="0" w:color="auto"/>
            <w:right w:val="none" w:sz="0" w:space="0" w:color="auto"/>
          </w:divBdr>
        </w:div>
        <w:div w:id="514613596">
          <w:marLeft w:val="0"/>
          <w:marRight w:val="0"/>
          <w:marTop w:val="0"/>
          <w:marBottom w:val="0"/>
          <w:divBdr>
            <w:top w:val="none" w:sz="0" w:space="0" w:color="auto"/>
            <w:left w:val="none" w:sz="0" w:space="0" w:color="auto"/>
            <w:bottom w:val="none" w:sz="0" w:space="0" w:color="auto"/>
            <w:right w:val="none" w:sz="0" w:space="0" w:color="auto"/>
          </w:divBdr>
        </w:div>
        <w:div w:id="568543312">
          <w:marLeft w:val="0"/>
          <w:marRight w:val="0"/>
          <w:marTop w:val="0"/>
          <w:marBottom w:val="0"/>
          <w:divBdr>
            <w:top w:val="none" w:sz="0" w:space="0" w:color="auto"/>
            <w:left w:val="none" w:sz="0" w:space="0" w:color="auto"/>
            <w:bottom w:val="none" w:sz="0" w:space="0" w:color="auto"/>
            <w:right w:val="none" w:sz="0" w:space="0" w:color="auto"/>
          </w:divBdr>
        </w:div>
        <w:div w:id="575288282">
          <w:marLeft w:val="0"/>
          <w:marRight w:val="0"/>
          <w:marTop w:val="0"/>
          <w:marBottom w:val="0"/>
          <w:divBdr>
            <w:top w:val="none" w:sz="0" w:space="0" w:color="auto"/>
            <w:left w:val="none" w:sz="0" w:space="0" w:color="auto"/>
            <w:bottom w:val="none" w:sz="0" w:space="0" w:color="auto"/>
            <w:right w:val="none" w:sz="0" w:space="0" w:color="auto"/>
          </w:divBdr>
        </w:div>
        <w:div w:id="659582311">
          <w:marLeft w:val="0"/>
          <w:marRight w:val="0"/>
          <w:marTop w:val="0"/>
          <w:marBottom w:val="0"/>
          <w:divBdr>
            <w:top w:val="none" w:sz="0" w:space="0" w:color="auto"/>
            <w:left w:val="none" w:sz="0" w:space="0" w:color="auto"/>
            <w:bottom w:val="none" w:sz="0" w:space="0" w:color="auto"/>
            <w:right w:val="none" w:sz="0" w:space="0" w:color="auto"/>
          </w:divBdr>
        </w:div>
        <w:div w:id="824589670">
          <w:marLeft w:val="0"/>
          <w:marRight w:val="0"/>
          <w:marTop w:val="0"/>
          <w:marBottom w:val="0"/>
          <w:divBdr>
            <w:top w:val="none" w:sz="0" w:space="0" w:color="auto"/>
            <w:left w:val="none" w:sz="0" w:space="0" w:color="auto"/>
            <w:bottom w:val="none" w:sz="0" w:space="0" w:color="auto"/>
            <w:right w:val="none" w:sz="0" w:space="0" w:color="auto"/>
          </w:divBdr>
        </w:div>
        <w:div w:id="1098478776">
          <w:marLeft w:val="0"/>
          <w:marRight w:val="0"/>
          <w:marTop w:val="0"/>
          <w:marBottom w:val="0"/>
          <w:divBdr>
            <w:top w:val="none" w:sz="0" w:space="0" w:color="auto"/>
            <w:left w:val="none" w:sz="0" w:space="0" w:color="auto"/>
            <w:bottom w:val="none" w:sz="0" w:space="0" w:color="auto"/>
            <w:right w:val="none" w:sz="0" w:space="0" w:color="auto"/>
          </w:divBdr>
        </w:div>
        <w:div w:id="1448311991">
          <w:marLeft w:val="0"/>
          <w:marRight w:val="0"/>
          <w:marTop w:val="0"/>
          <w:marBottom w:val="0"/>
          <w:divBdr>
            <w:top w:val="none" w:sz="0" w:space="0" w:color="auto"/>
            <w:left w:val="none" w:sz="0" w:space="0" w:color="auto"/>
            <w:bottom w:val="none" w:sz="0" w:space="0" w:color="auto"/>
            <w:right w:val="none" w:sz="0" w:space="0" w:color="auto"/>
          </w:divBdr>
        </w:div>
        <w:div w:id="1649168290">
          <w:marLeft w:val="0"/>
          <w:marRight w:val="0"/>
          <w:marTop w:val="0"/>
          <w:marBottom w:val="0"/>
          <w:divBdr>
            <w:top w:val="none" w:sz="0" w:space="0" w:color="auto"/>
            <w:left w:val="none" w:sz="0" w:space="0" w:color="auto"/>
            <w:bottom w:val="none" w:sz="0" w:space="0" w:color="auto"/>
            <w:right w:val="none" w:sz="0" w:space="0" w:color="auto"/>
          </w:divBdr>
        </w:div>
        <w:div w:id="1673028911">
          <w:marLeft w:val="0"/>
          <w:marRight w:val="0"/>
          <w:marTop w:val="0"/>
          <w:marBottom w:val="0"/>
          <w:divBdr>
            <w:top w:val="none" w:sz="0" w:space="0" w:color="auto"/>
            <w:left w:val="none" w:sz="0" w:space="0" w:color="auto"/>
            <w:bottom w:val="none" w:sz="0" w:space="0" w:color="auto"/>
            <w:right w:val="none" w:sz="0" w:space="0" w:color="auto"/>
          </w:divBdr>
        </w:div>
        <w:div w:id="1815368882">
          <w:marLeft w:val="0"/>
          <w:marRight w:val="0"/>
          <w:marTop w:val="0"/>
          <w:marBottom w:val="0"/>
          <w:divBdr>
            <w:top w:val="none" w:sz="0" w:space="0" w:color="auto"/>
            <w:left w:val="none" w:sz="0" w:space="0" w:color="auto"/>
            <w:bottom w:val="none" w:sz="0" w:space="0" w:color="auto"/>
            <w:right w:val="none" w:sz="0" w:space="0" w:color="auto"/>
          </w:divBdr>
        </w:div>
      </w:divsChild>
    </w:div>
    <w:div w:id="543179952">
      <w:bodyDiv w:val="1"/>
      <w:marLeft w:val="0"/>
      <w:marRight w:val="0"/>
      <w:marTop w:val="0"/>
      <w:marBottom w:val="0"/>
      <w:divBdr>
        <w:top w:val="none" w:sz="0" w:space="0" w:color="auto"/>
        <w:left w:val="none" w:sz="0" w:space="0" w:color="auto"/>
        <w:bottom w:val="none" w:sz="0" w:space="0" w:color="auto"/>
        <w:right w:val="none" w:sz="0" w:space="0" w:color="auto"/>
      </w:divBdr>
      <w:divsChild>
        <w:div w:id="1901136237">
          <w:marLeft w:val="907"/>
          <w:marRight w:val="0"/>
          <w:marTop w:val="0"/>
          <w:marBottom w:val="0"/>
          <w:divBdr>
            <w:top w:val="none" w:sz="0" w:space="0" w:color="auto"/>
            <w:left w:val="none" w:sz="0" w:space="0" w:color="auto"/>
            <w:bottom w:val="none" w:sz="0" w:space="0" w:color="auto"/>
            <w:right w:val="none" w:sz="0" w:space="0" w:color="auto"/>
          </w:divBdr>
        </w:div>
      </w:divsChild>
    </w:div>
    <w:div w:id="602955369">
      <w:bodyDiv w:val="1"/>
      <w:marLeft w:val="0"/>
      <w:marRight w:val="0"/>
      <w:marTop w:val="0"/>
      <w:marBottom w:val="0"/>
      <w:divBdr>
        <w:top w:val="none" w:sz="0" w:space="0" w:color="auto"/>
        <w:left w:val="none" w:sz="0" w:space="0" w:color="auto"/>
        <w:bottom w:val="none" w:sz="0" w:space="0" w:color="auto"/>
        <w:right w:val="none" w:sz="0" w:space="0" w:color="auto"/>
      </w:divBdr>
      <w:divsChild>
        <w:div w:id="481506914">
          <w:marLeft w:val="0"/>
          <w:marRight w:val="0"/>
          <w:marTop w:val="0"/>
          <w:marBottom w:val="0"/>
          <w:divBdr>
            <w:top w:val="none" w:sz="0" w:space="0" w:color="auto"/>
            <w:left w:val="none" w:sz="0" w:space="0" w:color="auto"/>
            <w:bottom w:val="none" w:sz="0" w:space="0" w:color="auto"/>
            <w:right w:val="none" w:sz="0" w:space="0" w:color="auto"/>
          </w:divBdr>
        </w:div>
        <w:div w:id="1941177308">
          <w:marLeft w:val="0"/>
          <w:marRight w:val="0"/>
          <w:marTop w:val="0"/>
          <w:marBottom w:val="0"/>
          <w:divBdr>
            <w:top w:val="none" w:sz="0" w:space="0" w:color="auto"/>
            <w:left w:val="none" w:sz="0" w:space="0" w:color="auto"/>
            <w:bottom w:val="none" w:sz="0" w:space="0" w:color="auto"/>
            <w:right w:val="none" w:sz="0" w:space="0" w:color="auto"/>
          </w:divBdr>
        </w:div>
        <w:div w:id="111289891">
          <w:marLeft w:val="0"/>
          <w:marRight w:val="0"/>
          <w:marTop w:val="0"/>
          <w:marBottom w:val="0"/>
          <w:divBdr>
            <w:top w:val="none" w:sz="0" w:space="0" w:color="auto"/>
            <w:left w:val="none" w:sz="0" w:space="0" w:color="auto"/>
            <w:bottom w:val="none" w:sz="0" w:space="0" w:color="auto"/>
            <w:right w:val="none" w:sz="0" w:space="0" w:color="auto"/>
          </w:divBdr>
        </w:div>
        <w:div w:id="308171174">
          <w:marLeft w:val="0"/>
          <w:marRight w:val="0"/>
          <w:marTop w:val="0"/>
          <w:marBottom w:val="0"/>
          <w:divBdr>
            <w:top w:val="none" w:sz="0" w:space="0" w:color="auto"/>
            <w:left w:val="none" w:sz="0" w:space="0" w:color="auto"/>
            <w:bottom w:val="none" w:sz="0" w:space="0" w:color="auto"/>
            <w:right w:val="none" w:sz="0" w:space="0" w:color="auto"/>
          </w:divBdr>
        </w:div>
        <w:div w:id="1818451302">
          <w:marLeft w:val="0"/>
          <w:marRight w:val="0"/>
          <w:marTop w:val="0"/>
          <w:marBottom w:val="0"/>
          <w:divBdr>
            <w:top w:val="none" w:sz="0" w:space="0" w:color="auto"/>
            <w:left w:val="none" w:sz="0" w:space="0" w:color="auto"/>
            <w:bottom w:val="none" w:sz="0" w:space="0" w:color="auto"/>
            <w:right w:val="none" w:sz="0" w:space="0" w:color="auto"/>
          </w:divBdr>
        </w:div>
        <w:div w:id="1052071084">
          <w:marLeft w:val="0"/>
          <w:marRight w:val="0"/>
          <w:marTop w:val="0"/>
          <w:marBottom w:val="0"/>
          <w:divBdr>
            <w:top w:val="none" w:sz="0" w:space="0" w:color="auto"/>
            <w:left w:val="none" w:sz="0" w:space="0" w:color="auto"/>
            <w:bottom w:val="none" w:sz="0" w:space="0" w:color="auto"/>
            <w:right w:val="none" w:sz="0" w:space="0" w:color="auto"/>
          </w:divBdr>
        </w:div>
        <w:div w:id="1950620765">
          <w:marLeft w:val="0"/>
          <w:marRight w:val="0"/>
          <w:marTop w:val="0"/>
          <w:marBottom w:val="0"/>
          <w:divBdr>
            <w:top w:val="none" w:sz="0" w:space="0" w:color="auto"/>
            <w:left w:val="none" w:sz="0" w:space="0" w:color="auto"/>
            <w:bottom w:val="none" w:sz="0" w:space="0" w:color="auto"/>
            <w:right w:val="none" w:sz="0" w:space="0" w:color="auto"/>
          </w:divBdr>
        </w:div>
        <w:div w:id="680278842">
          <w:marLeft w:val="0"/>
          <w:marRight w:val="0"/>
          <w:marTop w:val="0"/>
          <w:marBottom w:val="0"/>
          <w:divBdr>
            <w:top w:val="none" w:sz="0" w:space="0" w:color="auto"/>
            <w:left w:val="none" w:sz="0" w:space="0" w:color="auto"/>
            <w:bottom w:val="none" w:sz="0" w:space="0" w:color="auto"/>
            <w:right w:val="none" w:sz="0" w:space="0" w:color="auto"/>
          </w:divBdr>
        </w:div>
        <w:div w:id="660279477">
          <w:marLeft w:val="0"/>
          <w:marRight w:val="0"/>
          <w:marTop w:val="0"/>
          <w:marBottom w:val="0"/>
          <w:divBdr>
            <w:top w:val="none" w:sz="0" w:space="0" w:color="auto"/>
            <w:left w:val="none" w:sz="0" w:space="0" w:color="auto"/>
            <w:bottom w:val="none" w:sz="0" w:space="0" w:color="auto"/>
            <w:right w:val="none" w:sz="0" w:space="0" w:color="auto"/>
          </w:divBdr>
        </w:div>
        <w:div w:id="2082603493">
          <w:marLeft w:val="0"/>
          <w:marRight w:val="0"/>
          <w:marTop w:val="0"/>
          <w:marBottom w:val="0"/>
          <w:divBdr>
            <w:top w:val="none" w:sz="0" w:space="0" w:color="auto"/>
            <w:left w:val="none" w:sz="0" w:space="0" w:color="auto"/>
            <w:bottom w:val="none" w:sz="0" w:space="0" w:color="auto"/>
            <w:right w:val="none" w:sz="0" w:space="0" w:color="auto"/>
          </w:divBdr>
        </w:div>
        <w:div w:id="881096717">
          <w:marLeft w:val="0"/>
          <w:marRight w:val="0"/>
          <w:marTop w:val="0"/>
          <w:marBottom w:val="0"/>
          <w:divBdr>
            <w:top w:val="none" w:sz="0" w:space="0" w:color="auto"/>
            <w:left w:val="none" w:sz="0" w:space="0" w:color="auto"/>
            <w:bottom w:val="none" w:sz="0" w:space="0" w:color="auto"/>
            <w:right w:val="none" w:sz="0" w:space="0" w:color="auto"/>
          </w:divBdr>
        </w:div>
        <w:div w:id="657735085">
          <w:marLeft w:val="0"/>
          <w:marRight w:val="0"/>
          <w:marTop w:val="0"/>
          <w:marBottom w:val="0"/>
          <w:divBdr>
            <w:top w:val="none" w:sz="0" w:space="0" w:color="auto"/>
            <w:left w:val="none" w:sz="0" w:space="0" w:color="auto"/>
            <w:bottom w:val="none" w:sz="0" w:space="0" w:color="auto"/>
            <w:right w:val="none" w:sz="0" w:space="0" w:color="auto"/>
          </w:divBdr>
        </w:div>
        <w:div w:id="666519855">
          <w:marLeft w:val="0"/>
          <w:marRight w:val="0"/>
          <w:marTop w:val="0"/>
          <w:marBottom w:val="0"/>
          <w:divBdr>
            <w:top w:val="none" w:sz="0" w:space="0" w:color="auto"/>
            <w:left w:val="none" w:sz="0" w:space="0" w:color="auto"/>
            <w:bottom w:val="none" w:sz="0" w:space="0" w:color="auto"/>
            <w:right w:val="none" w:sz="0" w:space="0" w:color="auto"/>
          </w:divBdr>
        </w:div>
        <w:div w:id="900402319">
          <w:marLeft w:val="0"/>
          <w:marRight w:val="0"/>
          <w:marTop w:val="0"/>
          <w:marBottom w:val="0"/>
          <w:divBdr>
            <w:top w:val="none" w:sz="0" w:space="0" w:color="auto"/>
            <w:left w:val="none" w:sz="0" w:space="0" w:color="auto"/>
            <w:bottom w:val="none" w:sz="0" w:space="0" w:color="auto"/>
            <w:right w:val="none" w:sz="0" w:space="0" w:color="auto"/>
          </w:divBdr>
        </w:div>
        <w:div w:id="1558854551">
          <w:marLeft w:val="0"/>
          <w:marRight w:val="0"/>
          <w:marTop w:val="0"/>
          <w:marBottom w:val="0"/>
          <w:divBdr>
            <w:top w:val="none" w:sz="0" w:space="0" w:color="auto"/>
            <w:left w:val="none" w:sz="0" w:space="0" w:color="auto"/>
            <w:bottom w:val="none" w:sz="0" w:space="0" w:color="auto"/>
            <w:right w:val="none" w:sz="0" w:space="0" w:color="auto"/>
          </w:divBdr>
        </w:div>
        <w:div w:id="687374049">
          <w:marLeft w:val="0"/>
          <w:marRight w:val="0"/>
          <w:marTop w:val="0"/>
          <w:marBottom w:val="0"/>
          <w:divBdr>
            <w:top w:val="none" w:sz="0" w:space="0" w:color="auto"/>
            <w:left w:val="none" w:sz="0" w:space="0" w:color="auto"/>
            <w:bottom w:val="none" w:sz="0" w:space="0" w:color="auto"/>
            <w:right w:val="none" w:sz="0" w:space="0" w:color="auto"/>
          </w:divBdr>
        </w:div>
        <w:div w:id="637223437">
          <w:marLeft w:val="0"/>
          <w:marRight w:val="0"/>
          <w:marTop w:val="0"/>
          <w:marBottom w:val="0"/>
          <w:divBdr>
            <w:top w:val="none" w:sz="0" w:space="0" w:color="auto"/>
            <w:left w:val="none" w:sz="0" w:space="0" w:color="auto"/>
            <w:bottom w:val="none" w:sz="0" w:space="0" w:color="auto"/>
            <w:right w:val="none" w:sz="0" w:space="0" w:color="auto"/>
          </w:divBdr>
        </w:div>
        <w:div w:id="410784456">
          <w:marLeft w:val="0"/>
          <w:marRight w:val="0"/>
          <w:marTop w:val="0"/>
          <w:marBottom w:val="0"/>
          <w:divBdr>
            <w:top w:val="none" w:sz="0" w:space="0" w:color="auto"/>
            <w:left w:val="none" w:sz="0" w:space="0" w:color="auto"/>
            <w:bottom w:val="none" w:sz="0" w:space="0" w:color="auto"/>
            <w:right w:val="none" w:sz="0" w:space="0" w:color="auto"/>
          </w:divBdr>
        </w:div>
        <w:div w:id="504518130">
          <w:marLeft w:val="0"/>
          <w:marRight w:val="0"/>
          <w:marTop w:val="0"/>
          <w:marBottom w:val="0"/>
          <w:divBdr>
            <w:top w:val="none" w:sz="0" w:space="0" w:color="auto"/>
            <w:left w:val="none" w:sz="0" w:space="0" w:color="auto"/>
            <w:bottom w:val="none" w:sz="0" w:space="0" w:color="auto"/>
            <w:right w:val="none" w:sz="0" w:space="0" w:color="auto"/>
          </w:divBdr>
        </w:div>
        <w:div w:id="1346395935">
          <w:marLeft w:val="0"/>
          <w:marRight w:val="0"/>
          <w:marTop w:val="0"/>
          <w:marBottom w:val="0"/>
          <w:divBdr>
            <w:top w:val="none" w:sz="0" w:space="0" w:color="auto"/>
            <w:left w:val="none" w:sz="0" w:space="0" w:color="auto"/>
            <w:bottom w:val="none" w:sz="0" w:space="0" w:color="auto"/>
            <w:right w:val="none" w:sz="0" w:space="0" w:color="auto"/>
          </w:divBdr>
        </w:div>
        <w:div w:id="1300921363">
          <w:marLeft w:val="0"/>
          <w:marRight w:val="0"/>
          <w:marTop w:val="0"/>
          <w:marBottom w:val="0"/>
          <w:divBdr>
            <w:top w:val="none" w:sz="0" w:space="0" w:color="auto"/>
            <w:left w:val="none" w:sz="0" w:space="0" w:color="auto"/>
            <w:bottom w:val="none" w:sz="0" w:space="0" w:color="auto"/>
            <w:right w:val="none" w:sz="0" w:space="0" w:color="auto"/>
          </w:divBdr>
        </w:div>
        <w:div w:id="467433791">
          <w:marLeft w:val="0"/>
          <w:marRight w:val="0"/>
          <w:marTop w:val="0"/>
          <w:marBottom w:val="0"/>
          <w:divBdr>
            <w:top w:val="none" w:sz="0" w:space="0" w:color="auto"/>
            <w:left w:val="none" w:sz="0" w:space="0" w:color="auto"/>
            <w:bottom w:val="none" w:sz="0" w:space="0" w:color="auto"/>
            <w:right w:val="none" w:sz="0" w:space="0" w:color="auto"/>
          </w:divBdr>
        </w:div>
        <w:div w:id="132067468">
          <w:marLeft w:val="0"/>
          <w:marRight w:val="0"/>
          <w:marTop w:val="0"/>
          <w:marBottom w:val="0"/>
          <w:divBdr>
            <w:top w:val="none" w:sz="0" w:space="0" w:color="auto"/>
            <w:left w:val="none" w:sz="0" w:space="0" w:color="auto"/>
            <w:bottom w:val="none" w:sz="0" w:space="0" w:color="auto"/>
            <w:right w:val="none" w:sz="0" w:space="0" w:color="auto"/>
          </w:divBdr>
        </w:div>
        <w:div w:id="215162989">
          <w:marLeft w:val="0"/>
          <w:marRight w:val="0"/>
          <w:marTop w:val="0"/>
          <w:marBottom w:val="0"/>
          <w:divBdr>
            <w:top w:val="none" w:sz="0" w:space="0" w:color="auto"/>
            <w:left w:val="none" w:sz="0" w:space="0" w:color="auto"/>
            <w:bottom w:val="none" w:sz="0" w:space="0" w:color="auto"/>
            <w:right w:val="none" w:sz="0" w:space="0" w:color="auto"/>
          </w:divBdr>
        </w:div>
        <w:div w:id="436174114">
          <w:marLeft w:val="0"/>
          <w:marRight w:val="0"/>
          <w:marTop w:val="0"/>
          <w:marBottom w:val="0"/>
          <w:divBdr>
            <w:top w:val="none" w:sz="0" w:space="0" w:color="auto"/>
            <w:left w:val="none" w:sz="0" w:space="0" w:color="auto"/>
            <w:bottom w:val="none" w:sz="0" w:space="0" w:color="auto"/>
            <w:right w:val="none" w:sz="0" w:space="0" w:color="auto"/>
          </w:divBdr>
        </w:div>
        <w:div w:id="586693594">
          <w:marLeft w:val="0"/>
          <w:marRight w:val="0"/>
          <w:marTop w:val="0"/>
          <w:marBottom w:val="0"/>
          <w:divBdr>
            <w:top w:val="none" w:sz="0" w:space="0" w:color="auto"/>
            <w:left w:val="none" w:sz="0" w:space="0" w:color="auto"/>
            <w:bottom w:val="none" w:sz="0" w:space="0" w:color="auto"/>
            <w:right w:val="none" w:sz="0" w:space="0" w:color="auto"/>
          </w:divBdr>
        </w:div>
      </w:divsChild>
    </w:div>
    <w:div w:id="616791595">
      <w:bodyDiv w:val="1"/>
      <w:marLeft w:val="0"/>
      <w:marRight w:val="0"/>
      <w:marTop w:val="0"/>
      <w:marBottom w:val="0"/>
      <w:divBdr>
        <w:top w:val="none" w:sz="0" w:space="0" w:color="auto"/>
        <w:left w:val="none" w:sz="0" w:space="0" w:color="auto"/>
        <w:bottom w:val="none" w:sz="0" w:space="0" w:color="auto"/>
        <w:right w:val="none" w:sz="0" w:space="0" w:color="auto"/>
      </w:divBdr>
    </w:div>
    <w:div w:id="667246608">
      <w:bodyDiv w:val="1"/>
      <w:marLeft w:val="0"/>
      <w:marRight w:val="0"/>
      <w:marTop w:val="0"/>
      <w:marBottom w:val="0"/>
      <w:divBdr>
        <w:top w:val="none" w:sz="0" w:space="0" w:color="auto"/>
        <w:left w:val="none" w:sz="0" w:space="0" w:color="auto"/>
        <w:bottom w:val="none" w:sz="0" w:space="0" w:color="auto"/>
        <w:right w:val="none" w:sz="0" w:space="0" w:color="auto"/>
      </w:divBdr>
      <w:divsChild>
        <w:div w:id="194774415">
          <w:marLeft w:val="0"/>
          <w:marRight w:val="0"/>
          <w:marTop w:val="0"/>
          <w:marBottom w:val="0"/>
          <w:divBdr>
            <w:top w:val="none" w:sz="0" w:space="0" w:color="auto"/>
            <w:left w:val="none" w:sz="0" w:space="0" w:color="auto"/>
            <w:bottom w:val="none" w:sz="0" w:space="0" w:color="auto"/>
            <w:right w:val="none" w:sz="0" w:space="0" w:color="auto"/>
          </w:divBdr>
        </w:div>
        <w:div w:id="1149591703">
          <w:marLeft w:val="0"/>
          <w:marRight w:val="0"/>
          <w:marTop w:val="0"/>
          <w:marBottom w:val="0"/>
          <w:divBdr>
            <w:top w:val="none" w:sz="0" w:space="0" w:color="auto"/>
            <w:left w:val="none" w:sz="0" w:space="0" w:color="auto"/>
            <w:bottom w:val="none" w:sz="0" w:space="0" w:color="auto"/>
            <w:right w:val="none" w:sz="0" w:space="0" w:color="auto"/>
          </w:divBdr>
        </w:div>
        <w:div w:id="565577349">
          <w:marLeft w:val="0"/>
          <w:marRight w:val="0"/>
          <w:marTop w:val="0"/>
          <w:marBottom w:val="0"/>
          <w:divBdr>
            <w:top w:val="none" w:sz="0" w:space="0" w:color="auto"/>
            <w:left w:val="none" w:sz="0" w:space="0" w:color="auto"/>
            <w:bottom w:val="none" w:sz="0" w:space="0" w:color="auto"/>
            <w:right w:val="none" w:sz="0" w:space="0" w:color="auto"/>
          </w:divBdr>
        </w:div>
      </w:divsChild>
    </w:div>
    <w:div w:id="703596398">
      <w:bodyDiv w:val="1"/>
      <w:marLeft w:val="0"/>
      <w:marRight w:val="0"/>
      <w:marTop w:val="0"/>
      <w:marBottom w:val="0"/>
      <w:divBdr>
        <w:top w:val="none" w:sz="0" w:space="0" w:color="auto"/>
        <w:left w:val="none" w:sz="0" w:space="0" w:color="auto"/>
        <w:bottom w:val="none" w:sz="0" w:space="0" w:color="auto"/>
        <w:right w:val="none" w:sz="0" w:space="0" w:color="auto"/>
      </w:divBdr>
      <w:divsChild>
        <w:div w:id="493227153">
          <w:marLeft w:val="907"/>
          <w:marRight w:val="0"/>
          <w:marTop w:val="0"/>
          <w:marBottom w:val="0"/>
          <w:divBdr>
            <w:top w:val="none" w:sz="0" w:space="0" w:color="auto"/>
            <w:left w:val="none" w:sz="0" w:space="0" w:color="auto"/>
            <w:bottom w:val="none" w:sz="0" w:space="0" w:color="auto"/>
            <w:right w:val="none" w:sz="0" w:space="0" w:color="auto"/>
          </w:divBdr>
        </w:div>
      </w:divsChild>
    </w:div>
    <w:div w:id="736173745">
      <w:bodyDiv w:val="1"/>
      <w:marLeft w:val="0"/>
      <w:marRight w:val="0"/>
      <w:marTop w:val="0"/>
      <w:marBottom w:val="0"/>
      <w:divBdr>
        <w:top w:val="none" w:sz="0" w:space="0" w:color="auto"/>
        <w:left w:val="none" w:sz="0" w:space="0" w:color="auto"/>
        <w:bottom w:val="none" w:sz="0" w:space="0" w:color="auto"/>
        <w:right w:val="none" w:sz="0" w:space="0" w:color="auto"/>
      </w:divBdr>
    </w:div>
    <w:div w:id="738791313">
      <w:bodyDiv w:val="1"/>
      <w:marLeft w:val="0"/>
      <w:marRight w:val="0"/>
      <w:marTop w:val="0"/>
      <w:marBottom w:val="0"/>
      <w:divBdr>
        <w:top w:val="none" w:sz="0" w:space="0" w:color="auto"/>
        <w:left w:val="none" w:sz="0" w:space="0" w:color="auto"/>
        <w:bottom w:val="none" w:sz="0" w:space="0" w:color="auto"/>
        <w:right w:val="none" w:sz="0" w:space="0" w:color="auto"/>
      </w:divBdr>
      <w:divsChild>
        <w:div w:id="1337071524">
          <w:marLeft w:val="0"/>
          <w:marRight w:val="0"/>
          <w:marTop w:val="0"/>
          <w:marBottom w:val="0"/>
          <w:divBdr>
            <w:top w:val="none" w:sz="0" w:space="0" w:color="auto"/>
            <w:left w:val="none" w:sz="0" w:space="0" w:color="auto"/>
            <w:bottom w:val="none" w:sz="0" w:space="0" w:color="auto"/>
            <w:right w:val="none" w:sz="0" w:space="0" w:color="auto"/>
          </w:divBdr>
        </w:div>
        <w:div w:id="1792435109">
          <w:marLeft w:val="0"/>
          <w:marRight w:val="0"/>
          <w:marTop w:val="0"/>
          <w:marBottom w:val="0"/>
          <w:divBdr>
            <w:top w:val="none" w:sz="0" w:space="0" w:color="auto"/>
            <w:left w:val="none" w:sz="0" w:space="0" w:color="auto"/>
            <w:bottom w:val="none" w:sz="0" w:space="0" w:color="auto"/>
            <w:right w:val="none" w:sz="0" w:space="0" w:color="auto"/>
          </w:divBdr>
        </w:div>
        <w:div w:id="1761414869">
          <w:marLeft w:val="0"/>
          <w:marRight w:val="0"/>
          <w:marTop w:val="0"/>
          <w:marBottom w:val="0"/>
          <w:divBdr>
            <w:top w:val="none" w:sz="0" w:space="0" w:color="auto"/>
            <w:left w:val="none" w:sz="0" w:space="0" w:color="auto"/>
            <w:bottom w:val="none" w:sz="0" w:space="0" w:color="auto"/>
            <w:right w:val="none" w:sz="0" w:space="0" w:color="auto"/>
          </w:divBdr>
        </w:div>
        <w:div w:id="210578226">
          <w:marLeft w:val="0"/>
          <w:marRight w:val="0"/>
          <w:marTop w:val="0"/>
          <w:marBottom w:val="0"/>
          <w:divBdr>
            <w:top w:val="none" w:sz="0" w:space="0" w:color="auto"/>
            <w:left w:val="none" w:sz="0" w:space="0" w:color="auto"/>
            <w:bottom w:val="none" w:sz="0" w:space="0" w:color="auto"/>
            <w:right w:val="none" w:sz="0" w:space="0" w:color="auto"/>
          </w:divBdr>
        </w:div>
      </w:divsChild>
    </w:div>
    <w:div w:id="749086714">
      <w:bodyDiv w:val="1"/>
      <w:marLeft w:val="0"/>
      <w:marRight w:val="0"/>
      <w:marTop w:val="0"/>
      <w:marBottom w:val="0"/>
      <w:divBdr>
        <w:top w:val="none" w:sz="0" w:space="0" w:color="auto"/>
        <w:left w:val="none" w:sz="0" w:space="0" w:color="auto"/>
        <w:bottom w:val="none" w:sz="0" w:space="0" w:color="auto"/>
        <w:right w:val="none" w:sz="0" w:space="0" w:color="auto"/>
      </w:divBdr>
    </w:div>
    <w:div w:id="750278845">
      <w:bodyDiv w:val="1"/>
      <w:marLeft w:val="0"/>
      <w:marRight w:val="0"/>
      <w:marTop w:val="0"/>
      <w:marBottom w:val="0"/>
      <w:divBdr>
        <w:top w:val="none" w:sz="0" w:space="0" w:color="auto"/>
        <w:left w:val="none" w:sz="0" w:space="0" w:color="auto"/>
        <w:bottom w:val="none" w:sz="0" w:space="0" w:color="auto"/>
        <w:right w:val="none" w:sz="0" w:space="0" w:color="auto"/>
      </w:divBdr>
      <w:divsChild>
        <w:div w:id="706293464">
          <w:marLeft w:val="907"/>
          <w:marRight w:val="0"/>
          <w:marTop w:val="0"/>
          <w:marBottom w:val="0"/>
          <w:divBdr>
            <w:top w:val="none" w:sz="0" w:space="0" w:color="auto"/>
            <w:left w:val="none" w:sz="0" w:space="0" w:color="auto"/>
            <w:bottom w:val="none" w:sz="0" w:space="0" w:color="auto"/>
            <w:right w:val="none" w:sz="0" w:space="0" w:color="auto"/>
          </w:divBdr>
        </w:div>
      </w:divsChild>
    </w:div>
    <w:div w:id="854417644">
      <w:bodyDiv w:val="1"/>
      <w:marLeft w:val="0"/>
      <w:marRight w:val="0"/>
      <w:marTop w:val="0"/>
      <w:marBottom w:val="0"/>
      <w:divBdr>
        <w:top w:val="none" w:sz="0" w:space="0" w:color="auto"/>
        <w:left w:val="none" w:sz="0" w:space="0" w:color="auto"/>
        <w:bottom w:val="none" w:sz="0" w:space="0" w:color="auto"/>
        <w:right w:val="none" w:sz="0" w:space="0" w:color="auto"/>
      </w:divBdr>
      <w:divsChild>
        <w:div w:id="1411927464">
          <w:marLeft w:val="0"/>
          <w:marRight w:val="0"/>
          <w:marTop w:val="0"/>
          <w:marBottom w:val="0"/>
          <w:divBdr>
            <w:top w:val="none" w:sz="0" w:space="0" w:color="auto"/>
            <w:left w:val="none" w:sz="0" w:space="0" w:color="auto"/>
            <w:bottom w:val="none" w:sz="0" w:space="0" w:color="auto"/>
            <w:right w:val="none" w:sz="0" w:space="0" w:color="auto"/>
          </w:divBdr>
        </w:div>
        <w:div w:id="1132559807">
          <w:marLeft w:val="0"/>
          <w:marRight w:val="0"/>
          <w:marTop w:val="0"/>
          <w:marBottom w:val="0"/>
          <w:divBdr>
            <w:top w:val="none" w:sz="0" w:space="0" w:color="auto"/>
            <w:left w:val="none" w:sz="0" w:space="0" w:color="auto"/>
            <w:bottom w:val="none" w:sz="0" w:space="0" w:color="auto"/>
            <w:right w:val="none" w:sz="0" w:space="0" w:color="auto"/>
          </w:divBdr>
        </w:div>
      </w:divsChild>
    </w:div>
    <w:div w:id="879979092">
      <w:bodyDiv w:val="1"/>
      <w:marLeft w:val="0"/>
      <w:marRight w:val="0"/>
      <w:marTop w:val="0"/>
      <w:marBottom w:val="0"/>
      <w:divBdr>
        <w:top w:val="none" w:sz="0" w:space="0" w:color="auto"/>
        <w:left w:val="none" w:sz="0" w:space="0" w:color="auto"/>
        <w:bottom w:val="none" w:sz="0" w:space="0" w:color="auto"/>
        <w:right w:val="none" w:sz="0" w:space="0" w:color="auto"/>
      </w:divBdr>
    </w:div>
    <w:div w:id="1177505396">
      <w:bodyDiv w:val="1"/>
      <w:marLeft w:val="0"/>
      <w:marRight w:val="0"/>
      <w:marTop w:val="0"/>
      <w:marBottom w:val="0"/>
      <w:divBdr>
        <w:top w:val="none" w:sz="0" w:space="0" w:color="auto"/>
        <w:left w:val="none" w:sz="0" w:space="0" w:color="auto"/>
        <w:bottom w:val="none" w:sz="0" w:space="0" w:color="auto"/>
        <w:right w:val="none" w:sz="0" w:space="0" w:color="auto"/>
      </w:divBdr>
    </w:div>
    <w:div w:id="1181746993">
      <w:bodyDiv w:val="1"/>
      <w:marLeft w:val="0"/>
      <w:marRight w:val="0"/>
      <w:marTop w:val="0"/>
      <w:marBottom w:val="0"/>
      <w:divBdr>
        <w:top w:val="none" w:sz="0" w:space="0" w:color="auto"/>
        <w:left w:val="none" w:sz="0" w:space="0" w:color="auto"/>
        <w:bottom w:val="none" w:sz="0" w:space="0" w:color="auto"/>
        <w:right w:val="none" w:sz="0" w:space="0" w:color="auto"/>
      </w:divBdr>
    </w:div>
    <w:div w:id="1249774515">
      <w:bodyDiv w:val="1"/>
      <w:marLeft w:val="0"/>
      <w:marRight w:val="0"/>
      <w:marTop w:val="0"/>
      <w:marBottom w:val="0"/>
      <w:divBdr>
        <w:top w:val="none" w:sz="0" w:space="0" w:color="auto"/>
        <w:left w:val="none" w:sz="0" w:space="0" w:color="auto"/>
        <w:bottom w:val="none" w:sz="0" w:space="0" w:color="auto"/>
        <w:right w:val="none" w:sz="0" w:space="0" w:color="auto"/>
      </w:divBdr>
      <w:divsChild>
        <w:div w:id="1467820914">
          <w:marLeft w:val="907"/>
          <w:marRight w:val="0"/>
          <w:marTop w:val="0"/>
          <w:marBottom w:val="0"/>
          <w:divBdr>
            <w:top w:val="none" w:sz="0" w:space="0" w:color="auto"/>
            <w:left w:val="none" w:sz="0" w:space="0" w:color="auto"/>
            <w:bottom w:val="none" w:sz="0" w:space="0" w:color="auto"/>
            <w:right w:val="none" w:sz="0" w:space="0" w:color="auto"/>
          </w:divBdr>
        </w:div>
        <w:div w:id="403382992">
          <w:marLeft w:val="907"/>
          <w:marRight w:val="0"/>
          <w:marTop w:val="0"/>
          <w:marBottom w:val="0"/>
          <w:divBdr>
            <w:top w:val="none" w:sz="0" w:space="0" w:color="auto"/>
            <w:left w:val="none" w:sz="0" w:space="0" w:color="auto"/>
            <w:bottom w:val="none" w:sz="0" w:space="0" w:color="auto"/>
            <w:right w:val="none" w:sz="0" w:space="0" w:color="auto"/>
          </w:divBdr>
        </w:div>
        <w:div w:id="807747493">
          <w:marLeft w:val="907"/>
          <w:marRight w:val="0"/>
          <w:marTop w:val="0"/>
          <w:marBottom w:val="0"/>
          <w:divBdr>
            <w:top w:val="none" w:sz="0" w:space="0" w:color="auto"/>
            <w:left w:val="none" w:sz="0" w:space="0" w:color="auto"/>
            <w:bottom w:val="none" w:sz="0" w:space="0" w:color="auto"/>
            <w:right w:val="none" w:sz="0" w:space="0" w:color="auto"/>
          </w:divBdr>
        </w:div>
      </w:divsChild>
    </w:div>
    <w:div w:id="1269509808">
      <w:bodyDiv w:val="1"/>
      <w:marLeft w:val="0"/>
      <w:marRight w:val="0"/>
      <w:marTop w:val="0"/>
      <w:marBottom w:val="0"/>
      <w:divBdr>
        <w:top w:val="none" w:sz="0" w:space="0" w:color="auto"/>
        <w:left w:val="none" w:sz="0" w:space="0" w:color="auto"/>
        <w:bottom w:val="none" w:sz="0" w:space="0" w:color="auto"/>
        <w:right w:val="none" w:sz="0" w:space="0" w:color="auto"/>
      </w:divBdr>
    </w:div>
    <w:div w:id="1332948307">
      <w:bodyDiv w:val="1"/>
      <w:marLeft w:val="0"/>
      <w:marRight w:val="0"/>
      <w:marTop w:val="0"/>
      <w:marBottom w:val="0"/>
      <w:divBdr>
        <w:top w:val="none" w:sz="0" w:space="0" w:color="auto"/>
        <w:left w:val="none" w:sz="0" w:space="0" w:color="auto"/>
        <w:bottom w:val="none" w:sz="0" w:space="0" w:color="auto"/>
        <w:right w:val="none" w:sz="0" w:space="0" w:color="auto"/>
      </w:divBdr>
    </w:div>
    <w:div w:id="1365525267">
      <w:bodyDiv w:val="1"/>
      <w:marLeft w:val="0"/>
      <w:marRight w:val="0"/>
      <w:marTop w:val="0"/>
      <w:marBottom w:val="0"/>
      <w:divBdr>
        <w:top w:val="none" w:sz="0" w:space="0" w:color="auto"/>
        <w:left w:val="none" w:sz="0" w:space="0" w:color="auto"/>
        <w:bottom w:val="none" w:sz="0" w:space="0" w:color="auto"/>
        <w:right w:val="none" w:sz="0" w:space="0" w:color="auto"/>
      </w:divBdr>
    </w:div>
    <w:div w:id="1538740283">
      <w:bodyDiv w:val="1"/>
      <w:marLeft w:val="0"/>
      <w:marRight w:val="0"/>
      <w:marTop w:val="0"/>
      <w:marBottom w:val="0"/>
      <w:divBdr>
        <w:top w:val="none" w:sz="0" w:space="0" w:color="auto"/>
        <w:left w:val="none" w:sz="0" w:space="0" w:color="auto"/>
        <w:bottom w:val="none" w:sz="0" w:space="0" w:color="auto"/>
        <w:right w:val="none" w:sz="0" w:space="0" w:color="auto"/>
      </w:divBdr>
    </w:div>
    <w:div w:id="1584030974">
      <w:bodyDiv w:val="1"/>
      <w:marLeft w:val="0"/>
      <w:marRight w:val="0"/>
      <w:marTop w:val="0"/>
      <w:marBottom w:val="0"/>
      <w:divBdr>
        <w:top w:val="none" w:sz="0" w:space="0" w:color="auto"/>
        <w:left w:val="none" w:sz="0" w:space="0" w:color="auto"/>
        <w:bottom w:val="none" w:sz="0" w:space="0" w:color="auto"/>
        <w:right w:val="none" w:sz="0" w:space="0" w:color="auto"/>
      </w:divBdr>
    </w:div>
    <w:div w:id="1647707343">
      <w:bodyDiv w:val="1"/>
      <w:marLeft w:val="0"/>
      <w:marRight w:val="0"/>
      <w:marTop w:val="0"/>
      <w:marBottom w:val="0"/>
      <w:divBdr>
        <w:top w:val="none" w:sz="0" w:space="0" w:color="auto"/>
        <w:left w:val="none" w:sz="0" w:space="0" w:color="auto"/>
        <w:bottom w:val="none" w:sz="0" w:space="0" w:color="auto"/>
        <w:right w:val="none" w:sz="0" w:space="0" w:color="auto"/>
      </w:divBdr>
    </w:div>
    <w:div w:id="1696809605">
      <w:bodyDiv w:val="1"/>
      <w:marLeft w:val="0"/>
      <w:marRight w:val="0"/>
      <w:marTop w:val="0"/>
      <w:marBottom w:val="0"/>
      <w:divBdr>
        <w:top w:val="none" w:sz="0" w:space="0" w:color="auto"/>
        <w:left w:val="none" w:sz="0" w:space="0" w:color="auto"/>
        <w:bottom w:val="none" w:sz="0" w:space="0" w:color="auto"/>
        <w:right w:val="none" w:sz="0" w:space="0" w:color="auto"/>
      </w:divBdr>
    </w:div>
    <w:div w:id="1784614427">
      <w:bodyDiv w:val="1"/>
      <w:marLeft w:val="0"/>
      <w:marRight w:val="0"/>
      <w:marTop w:val="0"/>
      <w:marBottom w:val="0"/>
      <w:divBdr>
        <w:top w:val="none" w:sz="0" w:space="0" w:color="auto"/>
        <w:left w:val="none" w:sz="0" w:space="0" w:color="auto"/>
        <w:bottom w:val="none" w:sz="0" w:space="0" w:color="auto"/>
        <w:right w:val="none" w:sz="0" w:space="0" w:color="auto"/>
      </w:divBdr>
    </w:div>
    <w:div w:id="1792819582">
      <w:bodyDiv w:val="1"/>
      <w:marLeft w:val="0"/>
      <w:marRight w:val="0"/>
      <w:marTop w:val="0"/>
      <w:marBottom w:val="0"/>
      <w:divBdr>
        <w:top w:val="none" w:sz="0" w:space="0" w:color="auto"/>
        <w:left w:val="none" w:sz="0" w:space="0" w:color="auto"/>
        <w:bottom w:val="none" w:sz="0" w:space="0" w:color="auto"/>
        <w:right w:val="none" w:sz="0" w:space="0" w:color="auto"/>
      </w:divBdr>
    </w:div>
    <w:div w:id="1800218864">
      <w:bodyDiv w:val="1"/>
      <w:marLeft w:val="0"/>
      <w:marRight w:val="0"/>
      <w:marTop w:val="0"/>
      <w:marBottom w:val="0"/>
      <w:divBdr>
        <w:top w:val="none" w:sz="0" w:space="0" w:color="auto"/>
        <w:left w:val="none" w:sz="0" w:space="0" w:color="auto"/>
        <w:bottom w:val="none" w:sz="0" w:space="0" w:color="auto"/>
        <w:right w:val="none" w:sz="0" w:space="0" w:color="auto"/>
      </w:divBdr>
      <w:divsChild>
        <w:div w:id="2048602085">
          <w:marLeft w:val="907"/>
          <w:marRight w:val="0"/>
          <w:marTop w:val="0"/>
          <w:marBottom w:val="0"/>
          <w:divBdr>
            <w:top w:val="none" w:sz="0" w:space="0" w:color="auto"/>
            <w:left w:val="none" w:sz="0" w:space="0" w:color="auto"/>
            <w:bottom w:val="none" w:sz="0" w:space="0" w:color="auto"/>
            <w:right w:val="none" w:sz="0" w:space="0" w:color="auto"/>
          </w:divBdr>
        </w:div>
      </w:divsChild>
    </w:div>
    <w:div w:id="1850753991">
      <w:bodyDiv w:val="1"/>
      <w:marLeft w:val="0"/>
      <w:marRight w:val="0"/>
      <w:marTop w:val="0"/>
      <w:marBottom w:val="0"/>
      <w:divBdr>
        <w:top w:val="none" w:sz="0" w:space="0" w:color="auto"/>
        <w:left w:val="none" w:sz="0" w:space="0" w:color="auto"/>
        <w:bottom w:val="none" w:sz="0" w:space="0" w:color="auto"/>
        <w:right w:val="none" w:sz="0" w:space="0" w:color="auto"/>
      </w:divBdr>
    </w:div>
    <w:div w:id="2017878058">
      <w:bodyDiv w:val="1"/>
      <w:marLeft w:val="0"/>
      <w:marRight w:val="0"/>
      <w:marTop w:val="0"/>
      <w:marBottom w:val="0"/>
      <w:divBdr>
        <w:top w:val="none" w:sz="0" w:space="0" w:color="auto"/>
        <w:left w:val="none" w:sz="0" w:space="0" w:color="auto"/>
        <w:bottom w:val="none" w:sz="0" w:space="0" w:color="auto"/>
        <w:right w:val="none" w:sz="0" w:space="0" w:color="auto"/>
      </w:divBdr>
      <w:divsChild>
        <w:div w:id="819804813">
          <w:marLeft w:val="0"/>
          <w:marRight w:val="0"/>
          <w:marTop w:val="0"/>
          <w:marBottom w:val="0"/>
          <w:divBdr>
            <w:top w:val="none" w:sz="0" w:space="0" w:color="auto"/>
            <w:left w:val="none" w:sz="0" w:space="0" w:color="auto"/>
            <w:bottom w:val="none" w:sz="0" w:space="0" w:color="auto"/>
            <w:right w:val="none" w:sz="0" w:space="0" w:color="auto"/>
          </w:divBdr>
        </w:div>
        <w:div w:id="1310130563">
          <w:marLeft w:val="0"/>
          <w:marRight w:val="0"/>
          <w:marTop w:val="0"/>
          <w:marBottom w:val="0"/>
          <w:divBdr>
            <w:top w:val="none" w:sz="0" w:space="0" w:color="auto"/>
            <w:left w:val="none" w:sz="0" w:space="0" w:color="auto"/>
            <w:bottom w:val="none" w:sz="0" w:space="0" w:color="auto"/>
            <w:right w:val="none" w:sz="0" w:space="0" w:color="auto"/>
          </w:divBdr>
        </w:div>
      </w:divsChild>
    </w:div>
    <w:div w:id="2037926997">
      <w:bodyDiv w:val="1"/>
      <w:marLeft w:val="0"/>
      <w:marRight w:val="0"/>
      <w:marTop w:val="0"/>
      <w:marBottom w:val="0"/>
      <w:divBdr>
        <w:top w:val="none" w:sz="0" w:space="0" w:color="auto"/>
        <w:left w:val="none" w:sz="0" w:space="0" w:color="auto"/>
        <w:bottom w:val="none" w:sz="0" w:space="0" w:color="auto"/>
        <w:right w:val="none" w:sz="0" w:space="0" w:color="auto"/>
      </w:divBdr>
    </w:div>
    <w:div w:id="2058360078">
      <w:bodyDiv w:val="1"/>
      <w:marLeft w:val="0"/>
      <w:marRight w:val="0"/>
      <w:marTop w:val="0"/>
      <w:marBottom w:val="0"/>
      <w:divBdr>
        <w:top w:val="none" w:sz="0" w:space="0" w:color="auto"/>
        <w:left w:val="none" w:sz="0" w:space="0" w:color="auto"/>
        <w:bottom w:val="none" w:sz="0" w:space="0" w:color="auto"/>
        <w:right w:val="none" w:sz="0" w:space="0" w:color="auto"/>
      </w:divBdr>
    </w:div>
    <w:div w:id="2108385082">
      <w:bodyDiv w:val="1"/>
      <w:marLeft w:val="0"/>
      <w:marRight w:val="0"/>
      <w:marTop w:val="0"/>
      <w:marBottom w:val="0"/>
      <w:divBdr>
        <w:top w:val="none" w:sz="0" w:space="0" w:color="auto"/>
        <w:left w:val="none" w:sz="0" w:space="0" w:color="auto"/>
        <w:bottom w:val="none" w:sz="0" w:space="0" w:color="auto"/>
        <w:right w:val="none" w:sz="0" w:space="0" w:color="auto"/>
      </w:divBdr>
      <w:divsChild>
        <w:div w:id="1329089741">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mailto:ciner@ciner.org" TargetMode="External"/><Relationship Id="rId42" Type="http://schemas.openxmlformats.org/officeDocument/2006/relationships/hyperlink" Target="http://ciner.org/index.php/contactanos/" TargetMode="External"/><Relationship Id="rId63" Type="http://schemas.openxmlformats.org/officeDocument/2006/relationships/hyperlink" Target="http://ciner.org/" TargetMode="External"/><Relationship Id="rId84" Type="http://schemas.openxmlformats.org/officeDocument/2006/relationships/hyperlink" Target="http://biblioteca.ciner.org" TargetMode="External"/><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image" Target="media/image107.png"/><Relationship Id="rId191" Type="http://schemas.openxmlformats.org/officeDocument/2006/relationships/image" Target="media/image127.png"/><Relationship Id="rId205" Type="http://schemas.openxmlformats.org/officeDocument/2006/relationships/hyperlink" Target="https://wordpress.org/plugins/groups/" TargetMode="External"/><Relationship Id="rId107" Type="http://schemas.openxmlformats.org/officeDocument/2006/relationships/image" Target="media/image45.png"/><Relationship Id="rId11" Type="http://schemas.openxmlformats.org/officeDocument/2006/relationships/hyperlink" Target="http://www.ciner.org" TargetMode="External"/><Relationship Id="rId32" Type="http://schemas.openxmlformats.org/officeDocument/2006/relationships/hyperlink" Target="http://localhost/CINER_new_backup/wp-admin/post.php?post=129&amp;action=edit" TargetMode="External"/><Relationship Id="rId37" Type="http://schemas.openxmlformats.org/officeDocument/2006/relationships/image" Target="media/image7.png"/><Relationship Id="rId53" Type="http://schemas.openxmlformats.org/officeDocument/2006/relationships/hyperlink" Target="http://ciner.org/index.php/contactanos/" TargetMode="External"/><Relationship Id="rId58" Type="http://schemas.openxmlformats.org/officeDocument/2006/relationships/hyperlink" Target="http://ciner.org/index.php/contactanos/"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0.png"/><Relationship Id="rId123" Type="http://schemas.openxmlformats.org/officeDocument/2006/relationships/image" Target="media/image61.png"/><Relationship Id="rId128" Type="http://schemas.openxmlformats.org/officeDocument/2006/relationships/image" Target="media/image66.pn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28.png"/><Relationship Id="rId95" Type="http://schemas.openxmlformats.org/officeDocument/2006/relationships/image" Target="media/image33.png"/><Relationship Id="rId160" Type="http://schemas.openxmlformats.org/officeDocument/2006/relationships/image" Target="media/image98.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image" Target="media/image123.png"/><Relationship Id="rId211" Type="http://schemas.openxmlformats.org/officeDocument/2006/relationships/footer" Target="footer4.xml"/><Relationship Id="rId22" Type="http://schemas.openxmlformats.org/officeDocument/2006/relationships/hyperlink" Target="mailto:ciner@ciner.org" TargetMode="External"/><Relationship Id="rId27" Type="http://schemas.openxmlformats.org/officeDocument/2006/relationships/image" Target="media/image3.png"/><Relationship Id="rId43" Type="http://schemas.openxmlformats.org/officeDocument/2006/relationships/hyperlink" Target="http://ciner.org/index.php/respuestas-practicas-2/" TargetMode="External"/><Relationship Id="rId48" Type="http://schemas.openxmlformats.org/officeDocument/2006/relationships/hyperlink" Target="https://es.wordpress.org/plugins/logo-carousel-slider/" TargetMode="External"/><Relationship Id="rId64" Type="http://schemas.openxmlformats.org/officeDocument/2006/relationships/hyperlink" Target="http://ciner.org/index.php/articulos/archivo-de-noticias/" TargetMode="External"/><Relationship Id="rId69" Type="http://schemas.openxmlformats.org/officeDocument/2006/relationships/image" Target="media/image9.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20.png"/><Relationship Id="rId85" Type="http://schemas.openxmlformats.org/officeDocument/2006/relationships/image" Target="media/image23.png"/><Relationship Id="rId150" Type="http://schemas.openxmlformats.org/officeDocument/2006/relationships/image" Target="media/image88.png"/><Relationship Id="rId155" Type="http://schemas.openxmlformats.org/officeDocument/2006/relationships/image" Target="media/image93.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8.png"/><Relationship Id="rId197" Type="http://schemas.openxmlformats.org/officeDocument/2006/relationships/hyperlink" Target="https://wordpress.org/themes/twentytwelve/" TargetMode="External"/><Relationship Id="rId206" Type="http://schemas.openxmlformats.org/officeDocument/2006/relationships/hyperlink" Target="https://wordpress.org/plugins/maxbuttons/" TargetMode="External"/><Relationship Id="rId201" Type="http://schemas.openxmlformats.org/officeDocument/2006/relationships/hyperlink" Target="http://biblioteca.ciner.org/?page_id=486" TargetMode="External"/><Relationship Id="rId12" Type="http://schemas.openxmlformats.org/officeDocument/2006/relationships/hyperlink" Target="http://www.CINER.org" TargetMode="External"/><Relationship Id="rId17" Type="http://schemas.openxmlformats.org/officeDocument/2006/relationships/header" Target="header3.xml"/><Relationship Id="rId33" Type="http://schemas.openxmlformats.org/officeDocument/2006/relationships/hyperlink" Target="http://localhost/CINER_new_backup/wp-admin/post.php?post=88&amp;action=edit" TargetMode="External"/><Relationship Id="rId38" Type="http://schemas.openxmlformats.org/officeDocument/2006/relationships/hyperlink" Target="http://www.themehorse.com/themes/attitude/" TargetMode="External"/><Relationship Id="rId59" Type="http://schemas.openxmlformats.org/officeDocument/2006/relationships/hyperlink" Target="https://wordpress.org/plugins/slimpack/" TargetMode="Externa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hyperlink" Target="http://ciner.org/index.php/respuestas-practicas-2/"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29.png"/><Relationship Id="rId96" Type="http://schemas.openxmlformats.org/officeDocument/2006/relationships/image" Target="media/image34.png"/><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9.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ntTable" Target="fontTable.xml"/><Relationship Id="rId23" Type="http://schemas.openxmlformats.org/officeDocument/2006/relationships/hyperlink" Target="http://www.ciner.org/wp-admin" TargetMode="External"/><Relationship Id="rId28" Type="http://schemas.openxmlformats.org/officeDocument/2006/relationships/image" Target="media/image4.png"/><Relationship Id="rId49" Type="http://schemas.openxmlformats.org/officeDocument/2006/relationships/hyperlink" Target="http://ciner.org/"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https://wordpress.org/plugins/duplicator/" TargetMode="External"/><Relationship Id="rId60" Type="http://schemas.openxmlformats.org/officeDocument/2006/relationships/hyperlink" Target="http://localhost/CINER_new_backup/index.php/revista/revista-ed-37/" TargetMode="External"/><Relationship Id="rId65" Type="http://schemas.openxmlformats.org/officeDocument/2006/relationships/hyperlink" Target="https://wordpress.org/plugins/wp-pagenavi/" TargetMode="External"/><Relationship Id="rId81" Type="http://schemas.openxmlformats.org/officeDocument/2006/relationships/image" Target="media/image21.png"/><Relationship Id="rId86" Type="http://schemas.openxmlformats.org/officeDocument/2006/relationships/image" Target="media/image24.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9.png"/><Relationship Id="rId156" Type="http://schemas.openxmlformats.org/officeDocument/2006/relationships/image" Target="media/image94.png"/><Relationship Id="rId177" Type="http://schemas.openxmlformats.org/officeDocument/2006/relationships/image" Target="media/image114.png"/><Relationship Id="rId198" Type="http://schemas.openxmlformats.org/officeDocument/2006/relationships/hyperlink" Target="https://wordpress.org/plugins/weblibrarian/)" TargetMode="External"/><Relationship Id="rId172" Type="http://schemas.openxmlformats.org/officeDocument/2006/relationships/image" Target="media/image109.png"/><Relationship Id="rId193" Type="http://schemas.openxmlformats.org/officeDocument/2006/relationships/image" Target="media/image129.png"/><Relationship Id="rId202" Type="http://schemas.openxmlformats.org/officeDocument/2006/relationships/hyperlink" Target="https://wordpress.org/plugins/contact-form-7-dynamic-text-extension/" TargetMode="External"/><Relationship Id="rId207" Type="http://schemas.openxmlformats.org/officeDocument/2006/relationships/hyperlink" Target="https://wordpress.org/plugins/slimjetpack/"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yperlink" Target="https://wordpress.org/plugins/jquery-collapse-o-matic/" TargetMode="External"/><Relationship Id="rId109" Type="http://schemas.openxmlformats.org/officeDocument/2006/relationships/image" Target="media/image47.png"/><Relationship Id="rId34" Type="http://schemas.openxmlformats.org/officeDocument/2006/relationships/hyperlink" Target="http://localhost/CINER_new_backup/wp-admin/post.php?post=86&amp;action=edit" TargetMode="External"/><Relationship Id="rId50" Type="http://schemas.openxmlformats.org/officeDocument/2006/relationships/hyperlink" Target="https://wordpress.org/plugins/mimetypes-link-icons/" TargetMode="External"/><Relationship Id="rId55" Type="http://schemas.openxmlformats.org/officeDocument/2006/relationships/hyperlink" Target="https://wordpress.org/plugins/shortcode-widget/" TargetMode="External"/><Relationship Id="rId76" Type="http://schemas.openxmlformats.org/officeDocument/2006/relationships/image" Target="media/image16.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4.png"/><Relationship Id="rId188"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0.png"/><Relationship Id="rId162" Type="http://schemas.openxmlformats.org/officeDocument/2006/relationships/image" Target="media/image100.png"/><Relationship Id="rId183" Type="http://schemas.openxmlformats.org/officeDocument/2006/relationships/image" Target="media/image120.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biblioteca.ciner.org/wp-admin" TargetMode="External"/><Relationship Id="rId40" Type="http://schemas.openxmlformats.org/officeDocument/2006/relationships/hyperlink" Target="http://ciner.org/index.php/enlaces/" TargetMode="External"/><Relationship Id="rId45" Type="http://schemas.openxmlformats.org/officeDocument/2006/relationships/hyperlink" Target="https://wordpress.org/plugins/foogallery/" TargetMode="External"/><Relationship Id="rId66" Type="http://schemas.openxmlformats.org/officeDocument/2006/relationships/hyperlink" Target="http://ciner.org/?s=revista" TargetMode="External"/><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178" Type="http://schemas.openxmlformats.org/officeDocument/2006/relationships/image" Target="media/image115.png"/><Relationship Id="rId61" Type="http://schemas.openxmlformats.org/officeDocument/2006/relationships/hyperlink" Target="https://wordpress.org/plugins/tablepress/" TargetMode="External"/><Relationship Id="rId82" Type="http://schemas.openxmlformats.org/officeDocument/2006/relationships/hyperlink" Target="http://plugins.twinpictures.de/plugins/collapse-o-matic/documentation/" TargetMode="External"/><Relationship Id="rId152" Type="http://schemas.openxmlformats.org/officeDocument/2006/relationships/image" Target="media/image90.png"/><Relationship Id="rId173" Type="http://schemas.openxmlformats.org/officeDocument/2006/relationships/image" Target="media/image110.png"/><Relationship Id="rId194" Type="http://schemas.openxmlformats.org/officeDocument/2006/relationships/image" Target="media/image130.png"/><Relationship Id="rId199" Type="http://schemas.openxmlformats.org/officeDocument/2006/relationships/hyperlink" Target="https://wordpress.org/plugins/contact-form-7/" TargetMode="External"/><Relationship Id="rId203" Type="http://schemas.openxmlformats.org/officeDocument/2006/relationships/hyperlink" Target="http://biblioteca.ciner.org/?page_id=486" TargetMode="External"/><Relationship Id="rId208" Type="http://schemas.openxmlformats.org/officeDocument/2006/relationships/hyperlink" Target="https://wordpress.org/plugins/wp-last-login/" TargetMode="External"/><Relationship Id="rId19" Type="http://schemas.openxmlformats.org/officeDocument/2006/relationships/hyperlink" Target="http://www.wordpress.org" TargetMode="External"/><Relationship Id="rId14" Type="http://schemas.openxmlformats.org/officeDocument/2006/relationships/header" Target="header2.xml"/><Relationship Id="rId30" Type="http://schemas.openxmlformats.org/officeDocument/2006/relationships/image" Target="media/image6.png"/><Relationship Id="rId35" Type="http://schemas.openxmlformats.org/officeDocument/2006/relationships/hyperlink" Target="http://localhost/CINER_new_backup/wp-admin/post.php?post=91&amp;action=edit" TargetMode="External"/><Relationship Id="rId56" Type="http://schemas.openxmlformats.org/officeDocument/2006/relationships/hyperlink" Target="http://ciner.org/" TargetMode="External"/><Relationship Id="rId77" Type="http://schemas.openxmlformats.org/officeDocument/2006/relationships/image" Target="media/image17.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hyperlink" Target="http://ciner.org/index.php/quienes-somos/" TargetMode="External"/><Relationship Id="rId72" Type="http://schemas.openxmlformats.org/officeDocument/2006/relationships/image" Target="media/image12.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comments" Target="comments.xml"/><Relationship Id="rId184" Type="http://schemas.openxmlformats.org/officeDocument/2006/relationships/image" Target="media/image121.png"/><Relationship Id="rId189"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yperlink" Target="http://foo.gallery/demos/cube-gallery/" TargetMode="External"/><Relationship Id="rId67" Type="http://schemas.openxmlformats.org/officeDocument/2006/relationships/hyperlink" Target="https://codex.wordpress.org/es:Getting_Started_with_WordPress" TargetMode="External"/><Relationship Id="rId116" Type="http://schemas.openxmlformats.org/officeDocument/2006/relationships/image" Target="media/image54.png"/><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hyperlink" Target="http://codex.wordpress.org/es:WordPress_Lessons" TargetMode="External"/><Relationship Id="rId41" Type="http://schemas.openxmlformats.org/officeDocument/2006/relationships/hyperlink" Target="https://wordpress.org/plugins/contact-form-7/" TargetMode="External"/><Relationship Id="rId62" Type="http://schemas.openxmlformats.org/officeDocument/2006/relationships/hyperlink" Target="http://localhost/CINER_new_backup/index.php/revista/revista-ed-37/" TargetMode="External"/><Relationship Id="rId83" Type="http://schemas.openxmlformats.org/officeDocument/2006/relationships/image" Target="media/image22.png"/><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31.png"/><Relationship Id="rId209" Type="http://schemas.openxmlformats.org/officeDocument/2006/relationships/hyperlink" Target="https://github.com/PHPOffice/PHPExcel" TargetMode="External"/><Relationship Id="rId190" Type="http://schemas.openxmlformats.org/officeDocument/2006/relationships/hyperlink" Target="http://biblioteca.ciner.org" TargetMode="External"/><Relationship Id="rId204" Type="http://schemas.openxmlformats.org/officeDocument/2006/relationships/hyperlink" Target="https://wordpress.org/plugins/duplicator/" TargetMode="External"/><Relationship Id="rId15" Type="http://schemas.openxmlformats.org/officeDocument/2006/relationships/footer" Target="footer1.xml"/><Relationship Id="rId36" Type="http://schemas.openxmlformats.org/officeDocument/2006/relationships/hyperlink" Target="http://localhost/CINER_new_backup/wp-admin/post.php?post=318&amp;action=edit" TargetMode="External"/><Relationship Id="rId57" Type="http://schemas.openxmlformats.org/officeDocument/2006/relationships/hyperlink" Target="https://wordpress.org/plugins/simple-map/"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www.CINER.org" TargetMode="External"/><Relationship Id="rId31" Type="http://schemas.openxmlformats.org/officeDocument/2006/relationships/hyperlink" Target="http://localhost/CINER_new_backup/wp-admin/post.php?post=328&amp;action=edit" TargetMode="External"/><Relationship Id="rId52" Type="http://schemas.openxmlformats.org/officeDocument/2006/relationships/hyperlink" Target="https://wordpress.org/plugins/really-simple-captcha/"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microsoft.com/office/2007/relationships/stylesWithEffects" Target="stylesWithEffects.xml"/><Relationship Id="rId9" Type="http://schemas.openxmlformats.org/officeDocument/2006/relationships/hyperlink" Target="http://www.ciner.org" TargetMode="External"/><Relationship Id="rId180" Type="http://schemas.openxmlformats.org/officeDocument/2006/relationships/image" Target="media/image117.png"/><Relationship Id="rId210" Type="http://schemas.openxmlformats.org/officeDocument/2006/relationships/image" Target="media/image133.png"/><Relationship Id="rId26" Type="http://schemas.openxmlformats.org/officeDocument/2006/relationships/hyperlink" Target="http://ciner.org/wp-login.php?action=lostpassword" TargetMode="External"/><Relationship Id="rId47" Type="http://schemas.openxmlformats.org/officeDocument/2006/relationships/hyperlink" Target="http://ciner.org/index.php/en-que-trabajamos/" TargetMode="External"/><Relationship Id="rId68" Type="http://schemas.openxmlformats.org/officeDocument/2006/relationships/image" Target="media/image8.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2.png"/><Relationship Id="rId196" Type="http://schemas.openxmlformats.org/officeDocument/2006/relationships/image" Target="media/image132.png"/><Relationship Id="rId200" Type="http://schemas.openxmlformats.org/officeDocument/2006/relationships/hyperlink" Target="http://biblioteca.ciner.org/?page_id=383" TargetMode="External"/><Relationship Id="rId16"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891AB-1775-4B56-995B-78E06A87B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1</Pages>
  <Words>14454</Words>
  <Characters>79502</Characters>
  <Application>Microsoft Office Word</Application>
  <DocSecurity>0</DocSecurity>
  <Lines>662</Lines>
  <Paragraphs>187</Paragraphs>
  <ScaleCrop>false</ScaleCrop>
  <HeadingPairs>
    <vt:vector size="6" baseType="variant">
      <vt:variant>
        <vt:lpstr>Título</vt:lpstr>
      </vt:variant>
      <vt:variant>
        <vt:i4>1</vt:i4>
      </vt:variant>
      <vt:variant>
        <vt:lpstr>Title</vt:lpstr>
      </vt:variant>
      <vt:variant>
        <vt:i4>1</vt:i4>
      </vt:variant>
      <vt:variant>
        <vt:lpstr>Headings</vt:lpstr>
      </vt:variant>
      <vt:variant>
        <vt:i4>28</vt:i4>
      </vt:variant>
    </vt:vector>
  </HeadingPairs>
  <TitlesOfParts>
    <vt:vector size="30" baseType="lpstr">
      <vt:lpstr/>
      <vt:lpstr/>
      <vt:lpstr>    &lt;//</vt:lpstr>
      <vt:lpstr>Antecedentes</vt:lpstr>
      <vt:lpstr>Especificaciones técnicas de los sitios web</vt:lpstr>
      <vt:lpstr>Datos de accesso</vt:lpstr>
      <vt:lpstr>Acceso al escritorio de administración de los sitios</vt:lpstr>
      <vt:lpstr>    Revisión de cambios en el sitio web</vt:lpstr>
      <vt:lpstr>    Cerrar la sesión de WordPress</vt:lpstr>
      <vt:lpstr>Estructura del sitio web organizacional</vt:lpstr>
      <vt:lpstr>Configuración del sitio web organizacional</vt:lpstr>
      <vt:lpstr>    Plugins </vt:lpstr>
      <vt:lpstr>Edición de Contenidos del sitio web organizacional</vt:lpstr>
      <vt:lpstr>    Opciones del menú lateral del escritorio de administración</vt:lpstr>
      <vt:lpstr>    Edición de páginas</vt:lpstr>
      <vt:lpstr>        </vt:lpstr>
      <vt:lpstr>    Crear, editar o eliminar una galería de imágenes con FooGallery</vt:lpstr>
      <vt:lpstr>    Crear, editar o eliminar una noticia con  WP News and Five Widgets</vt:lpstr>
      <vt:lpstr>    Crear, editar o eliminar un formulario de contacto con Contact Form 7</vt:lpstr>
      <vt:lpstr>    Crear, editar o eliminar una tabla con TablePress</vt:lpstr>
      <vt:lpstr>    Crear, editar o eliminar un logo con Logo Carousel</vt:lpstr>
      <vt:lpstr>Administración del sitio web organizacional</vt:lpstr>
      <vt:lpstr>Estructura de la Biblioteca Digital</vt:lpstr>
      <vt:lpstr>Configuración de la Biblioteca Digital</vt:lpstr>
      <vt:lpstr>    Plugins </vt:lpstr>
      <vt:lpstr>    PHPExcel </vt:lpstr>
      <vt:lpstr>Edición de Contenidos en la Biblioteca Digital</vt:lpstr>
      <vt:lpstr>Administración la Biblioteca Digital</vt:lpstr>
      <vt:lpstr>Seguridad</vt:lpstr>
      <vt:lpstr>Soluciones de problemas de instalación o actualización</vt:lpstr>
    </vt:vector>
  </TitlesOfParts>
  <Company>CINER</Company>
  <LinksUpToDate>false</LinksUpToDate>
  <CharactersWithSpaces>93769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Magda</dc:creator>
  <cp:lastModifiedBy>EnDev</cp:lastModifiedBy>
  <cp:revision>8</cp:revision>
  <cp:lastPrinted>2015-09-11T22:30:00Z</cp:lastPrinted>
  <dcterms:created xsi:type="dcterms:W3CDTF">2016-08-03T23:17:00Z</dcterms:created>
  <dcterms:modified xsi:type="dcterms:W3CDTF">2016-08-15T21:57:00Z</dcterms:modified>
</cp:coreProperties>
</file>